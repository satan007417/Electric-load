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E63478" w14:textId="49311BDA" w:rsidR="009F37F5" w:rsidDel="006C49CF" w:rsidRDefault="009F37F5" w:rsidP="002B07B3">
      <w:pPr>
        <w:rPr>
          <w:ins w:id="0" w:author="C.C. Hsu" w:date="2020-07-08T16:13:00Z"/>
          <w:del w:id="1" w:author="Demon" w:date="2020-07-08T16:59:00Z"/>
        </w:rPr>
      </w:pPr>
      <w:ins w:id="2" w:author="C.C. Hsu" w:date="2020-07-08T16:12:00Z">
        <w:del w:id="3" w:author="Demon" w:date="2020-07-08T16:59:00Z">
          <w:r w:rsidDel="006C49CF">
            <w:rPr>
              <w:rFonts w:hint="eastAsia"/>
            </w:rPr>
            <w:delText>20</w:delText>
          </w:r>
        </w:del>
      </w:ins>
      <w:ins w:id="4" w:author="C.C. Hsu" w:date="2020-07-08T16:13:00Z">
        <w:del w:id="5" w:author="Demon" w:date="2020-07-08T16:59:00Z">
          <w:r w:rsidDel="006C49CF">
            <w:delText>20.07.08 Hsu</w:delText>
          </w:r>
        </w:del>
      </w:ins>
    </w:p>
    <w:p w14:paraId="1CCAD2C3" w14:textId="08672C20" w:rsidR="009F37F5" w:rsidDel="006C49CF" w:rsidRDefault="009F37F5">
      <w:pPr>
        <w:pStyle w:val="a7"/>
        <w:numPr>
          <w:ilvl w:val="0"/>
          <w:numId w:val="68"/>
        </w:numPr>
        <w:ind w:leftChars="0"/>
        <w:rPr>
          <w:ins w:id="6" w:author="C.C. Hsu" w:date="2020-07-08T16:17:00Z"/>
          <w:del w:id="7" w:author="Demon" w:date="2020-07-08T16:59:00Z"/>
        </w:rPr>
        <w:pPrChange w:id="8" w:author="C.C. Hsu" w:date="2020-07-08T16:17:00Z">
          <w:pPr/>
        </w:pPrChange>
      </w:pPr>
      <w:ins w:id="9" w:author="C.C. Hsu" w:date="2020-07-08T16:13:00Z">
        <w:del w:id="10" w:author="Demon" w:date="2020-07-08T16:59:00Z">
          <w:r w:rsidDel="006C49CF">
            <w:rPr>
              <w:rFonts w:hint="eastAsia"/>
            </w:rPr>
            <w:delText>問一下茂益，</w:delText>
          </w:r>
          <w:r w:rsidDel="006C49CF">
            <w:rPr>
              <w:rFonts w:hint="eastAsia"/>
            </w:rPr>
            <w:delText>Timestamp</w:delText>
          </w:r>
          <w:r w:rsidDel="006C49CF">
            <w:rPr>
              <w:rFonts w:hint="eastAsia"/>
            </w:rPr>
            <w:delText>是否只到月份，沒有更細的日期及時間的資料嗎？</w:delText>
          </w:r>
        </w:del>
      </w:ins>
      <w:ins w:id="11" w:author="C.C. Hsu" w:date="2020-07-08T16:15:00Z">
        <w:del w:id="12" w:author="Demon" w:date="2020-07-08T16:59:00Z">
          <w:r w:rsidR="00912EC7" w:rsidRPr="00912EC7" w:rsidDel="006C49CF">
            <w:rPr>
              <w:rFonts w:hint="eastAsia"/>
            </w:rPr>
            <w:delText>截一小段資料檔片段給他看。</w:delText>
          </w:r>
        </w:del>
      </w:ins>
    </w:p>
    <w:p w14:paraId="20C21138" w14:textId="21420BF0" w:rsidR="00DE3F36" w:rsidDel="006C49CF" w:rsidRDefault="00DE3F36">
      <w:pPr>
        <w:pStyle w:val="a7"/>
        <w:numPr>
          <w:ilvl w:val="0"/>
          <w:numId w:val="68"/>
        </w:numPr>
        <w:ind w:leftChars="0"/>
        <w:rPr>
          <w:ins w:id="13" w:author="C.C. Hsu" w:date="2020-07-08T16:13:00Z"/>
          <w:del w:id="14" w:author="Demon" w:date="2020-07-08T16:59:00Z"/>
        </w:rPr>
        <w:pPrChange w:id="15" w:author="C.C. Hsu" w:date="2020-07-08T16:17:00Z">
          <w:pPr/>
        </w:pPrChange>
      </w:pPr>
      <w:ins w:id="16" w:author="C.C. Hsu" w:date="2020-07-08T16:17:00Z">
        <w:del w:id="17" w:author="Demon" w:date="2020-07-08T16:59:00Z">
          <w:r w:rsidDel="006C49CF">
            <w:rPr>
              <w:rFonts w:hint="eastAsia"/>
            </w:rPr>
            <w:delText>我們要如何看出發電量與用電量之間的關係？</w:delText>
          </w:r>
        </w:del>
      </w:ins>
    </w:p>
    <w:p w14:paraId="3BC96EE3" w14:textId="7DD0C948" w:rsidR="009F37F5" w:rsidDel="006C49CF" w:rsidRDefault="009F37F5" w:rsidP="002B07B3">
      <w:pPr>
        <w:rPr>
          <w:ins w:id="18" w:author="C.C. Hsu" w:date="2020-07-08T16:12:00Z"/>
          <w:del w:id="19" w:author="Demon" w:date="2020-07-08T16:59:00Z"/>
        </w:rPr>
      </w:pPr>
    </w:p>
    <w:p w14:paraId="443E2A84" w14:textId="0EB7917E" w:rsidR="0086378C" w:rsidDel="006C49CF" w:rsidRDefault="0086378C" w:rsidP="002B07B3">
      <w:pPr>
        <w:rPr>
          <w:del w:id="20" w:author="Demon" w:date="2020-07-08T16:59:00Z"/>
        </w:rPr>
      </w:pPr>
      <w:del w:id="21" w:author="Demon" w:date="2020-07-08T16:59:00Z">
        <w:r w:rsidDel="006C49CF">
          <w:rPr>
            <w:rFonts w:hint="eastAsia"/>
          </w:rPr>
          <w:delText>2020.07.08 Zh</w:delText>
        </w:r>
        <w:r w:rsidDel="006C49CF">
          <w:delText>i-Hong</w:delText>
        </w:r>
      </w:del>
    </w:p>
    <w:p w14:paraId="3C4A8B48" w14:textId="01DF38C6" w:rsidR="0086378C" w:rsidDel="006C49CF" w:rsidRDefault="0086378C" w:rsidP="002B07B3">
      <w:pPr>
        <w:rPr>
          <w:del w:id="22" w:author="Demon" w:date="2020-07-08T16:59:00Z"/>
        </w:rPr>
      </w:pPr>
      <w:del w:id="23" w:author="Demon" w:date="2020-07-08T16:59:00Z">
        <w:r w:rsidDel="006C49CF">
          <w:rPr>
            <w:rFonts w:hint="eastAsia"/>
          </w:rPr>
          <w:delText>已全掃檔</w:delText>
        </w:r>
        <w:r w:rsidDel="006C49CF">
          <w:rPr>
            <w:rFonts w:hint="eastAsia"/>
          </w:rPr>
          <w:delText xml:space="preserve"> </w:delText>
        </w:r>
        <w:r w:rsidDel="006C49CF">
          <w:rPr>
            <w:rFonts w:hint="eastAsia"/>
          </w:rPr>
          <w:delText>但問題</w:delText>
        </w:r>
        <w:r w:rsidDel="006C49CF">
          <w:rPr>
            <w:rFonts w:hint="eastAsia"/>
          </w:rPr>
          <w:delText xml:space="preserve"> </w:delText>
        </w:r>
        <w:r w:rsidDel="006C49CF">
          <w:rPr>
            <w:rFonts w:hint="eastAsia"/>
          </w:rPr>
          <w:delText>蠻大的</w:delText>
        </w:r>
      </w:del>
    </w:p>
    <w:p w14:paraId="78309AD5" w14:textId="73409745" w:rsidR="0086378C" w:rsidDel="006C49CF" w:rsidRDefault="0086378C" w:rsidP="0086378C">
      <w:pPr>
        <w:pStyle w:val="a7"/>
        <w:numPr>
          <w:ilvl w:val="0"/>
          <w:numId w:val="66"/>
        </w:numPr>
        <w:ind w:leftChars="0"/>
        <w:rPr>
          <w:del w:id="24" w:author="Demon" w:date="2020-07-08T16:59:00Z"/>
        </w:rPr>
      </w:pPr>
      <w:del w:id="25" w:author="Demon" w:date="2020-07-08T16:59:00Z">
        <w:r w:rsidDel="006C49CF">
          <w:rPr>
            <w:rFonts w:hint="eastAsia"/>
          </w:rPr>
          <w:delText>T</w:delText>
        </w:r>
        <w:r w:rsidDel="006C49CF">
          <w:delText>ime</w:delText>
        </w:r>
        <w:r w:rsidDel="006C49CF">
          <w:rPr>
            <w:rFonts w:hint="eastAsia"/>
          </w:rPr>
          <w:delText>s</w:delText>
        </w:r>
        <w:r w:rsidDel="006C49CF">
          <w:delText>tamp</w:delText>
        </w:r>
        <w:r w:rsidDel="006C49CF">
          <w:rPr>
            <w:rFonts w:hint="eastAsia"/>
          </w:rPr>
          <w:delText xml:space="preserve"> </w:delText>
        </w:r>
        <w:r w:rsidDel="006C49CF">
          <w:rPr>
            <w:rFonts w:hint="eastAsia"/>
          </w:rPr>
          <w:delText>格式分出來只有年跟月</w:delText>
        </w:r>
        <w:r w:rsidDel="006C49CF">
          <w:rPr>
            <w:rFonts w:hint="eastAsia"/>
          </w:rPr>
          <w:delText xml:space="preserve"> </w:delText>
        </w:r>
        <w:r w:rsidDel="006C49CF">
          <w:rPr>
            <w:rFonts w:hint="eastAsia"/>
          </w:rPr>
          <w:delText>沒更細的標準</w:delText>
        </w:r>
      </w:del>
    </w:p>
    <w:p w14:paraId="1022BC4B" w14:textId="43E8A66D" w:rsidR="0086378C" w:rsidDel="006C49CF" w:rsidRDefault="0086378C" w:rsidP="00550D7F">
      <w:pPr>
        <w:pStyle w:val="a7"/>
        <w:numPr>
          <w:ilvl w:val="0"/>
          <w:numId w:val="67"/>
        </w:numPr>
        <w:ind w:leftChars="0"/>
        <w:rPr>
          <w:del w:id="26" w:author="Demon" w:date="2020-07-08T16:59:00Z"/>
        </w:rPr>
      </w:pPr>
      <w:del w:id="27" w:author="Demon" w:date="2020-07-08T16:59:00Z">
        <w:r w:rsidDel="006C49CF">
          <w:rPr>
            <w:rFonts w:hint="eastAsia"/>
          </w:rPr>
          <w:delText>隨便抓一個檔</w:delText>
        </w:r>
        <w:r w:rsidDel="006C49CF">
          <w:rPr>
            <w:rFonts w:hint="eastAsia"/>
          </w:rPr>
          <w:delText xml:space="preserve"> </w:delText>
        </w:r>
        <w:r w:rsidDel="006C49CF">
          <w:rPr>
            <w:rFonts w:hint="eastAsia"/>
          </w:rPr>
          <w:delText>他的</w:delText>
        </w:r>
        <w:r w:rsidDel="006C49CF">
          <w:rPr>
            <w:rFonts w:hint="eastAsia"/>
          </w:rPr>
          <w:delText>Ti</w:delText>
        </w:r>
        <w:r w:rsidDel="006C49CF">
          <w:delText>meStamp</w:delText>
        </w:r>
        <w:r w:rsidDel="006C49CF">
          <w:rPr>
            <w:rFonts w:hint="eastAsia"/>
          </w:rPr>
          <w:delText>(Ex</w:delText>
        </w:r>
        <w:r w:rsidDel="006C49CF">
          <w:delText>.</w:delText>
        </w:r>
        <w:r w:rsidRPr="0086378C" w:rsidDel="006C49CF">
          <w:delText>201802000000.0</w:delText>
        </w:r>
        <w:r w:rsidDel="006C49CF">
          <w:delText>)</w:delText>
        </w:r>
        <w:r w:rsidDel="006C49CF">
          <w:rPr>
            <w:rFonts w:hint="eastAsia"/>
          </w:rPr>
          <w:delText xml:space="preserve"> </w:delText>
        </w:r>
        <w:r w:rsidDel="006C49CF">
          <w:rPr>
            <w:rFonts w:hint="eastAsia"/>
          </w:rPr>
          <w:delText>只有年月</w:delText>
        </w:r>
      </w:del>
    </w:p>
    <w:p w14:paraId="0E6DC0BD" w14:textId="004C79D8" w:rsidR="0086378C" w:rsidDel="006C49CF" w:rsidRDefault="0086378C" w:rsidP="0086378C">
      <w:pPr>
        <w:pStyle w:val="a7"/>
        <w:numPr>
          <w:ilvl w:val="0"/>
          <w:numId w:val="66"/>
        </w:numPr>
        <w:ind w:leftChars="0"/>
        <w:rPr>
          <w:del w:id="28" w:author="Demon" w:date="2020-07-08T16:59:00Z"/>
        </w:rPr>
      </w:pPr>
      <w:del w:id="29" w:author="Demon" w:date="2020-07-08T16:59:00Z">
        <w:r w:rsidDel="006C49CF">
          <w:rPr>
            <w:rFonts w:hint="eastAsia"/>
          </w:rPr>
          <w:delText>根據第一個問題會延伸第二個問題</w:delText>
        </w:r>
        <w:r w:rsidDel="006C49CF">
          <w:rPr>
            <w:rFonts w:hint="eastAsia"/>
          </w:rPr>
          <w:delText xml:space="preserve"> </w:delText>
        </w:r>
        <w:r w:rsidDel="006C49CF">
          <w:rPr>
            <w:rFonts w:hint="eastAsia"/>
          </w:rPr>
          <w:delText>缺值</w:delText>
        </w:r>
      </w:del>
    </w:p>
    <w:p w14:paraId="6F0692A7" w14:textId="66A4507F" w:rsidR="0086378C" w:rsidDel="006C49CF" w:rsidRDefault="0086378C" w:rsidP="0086378C">
      <w:pPr>
        <w:pStyle w:val="a7"/>
        <w:numPr>
          <w:ilvl w:val="1"/>
          <w:numId w:val="66"/>
        </w:numPr>
        <w:ind w:leftChars="0"/>
        <w:rPr>
          <w:del w:id="30" w:author="Demon" w:date="2020-07-08T16:59:00Z"/>
        </w:rPr>
      </w:pPr>
      <w:del w:id="31" w:author="Demon" w:date="2020-07-08T16:59:00Z">
        <w:r w:rsidDel="006C49CF">
          <w:rPr>
            <w:rFonts w:hint="eastAsia"/>
          </w:rPr>
          <w:delText>目前頂多能做到就是拿月來分</w:delText>
        </w:r>
        <w:r w:rsidDel="006C49CF">
          <w:rPr>
            <w:rFonts w:hint="eastAsia"/>
          </w:rPr>
          <w:delText xml:space="preserve"> </w:delText>
        </w:r>
        <w:r w:rsidDel="006C49CF">
          <w:rPr>
            <w:rFonts w:hint="eastAsia"/>
          </w:rPr>
          <w:delText>但是由於</w:delText>
        </w:r>
        <w:r w:rsidDel="006C49CF">
          <w:rPr>
            <w:rFonts w:hint="eastAsia"/>
          </w:rPr>
          <w:delText>Ti</w:delText>
        </w:r>
        <w:r w:rsidDel="006C49CF">
          <w:delText>meStamp</w:delText>
        </w:r>
        <w:r w:rsidDel="006C49CF">
          <w:rPr>
            <w:rFonts w:hint="eastAsia"/>
          </w:rPr>
          <w:delText>的問題</w:delText>
        </w:r>
        <w:r w:rsidDel="006C49CF">
          <w:rPr>
            <w:rFonts w:hint="eastAsia"/>
          </w:rPr>
          <w:delText xml:space="preserve"> </w:delText>
        </w:r>
        <w:r w:rsidDel="006C49CF">
          <w:rPr>
            <w:rFonts w:hint="eastAsia"/>
          </w:rPr>
          <w:delText>無從得知是某天某時某分造成的缺值</w:delText>
        </w:r>
        <w:r w:rsidDel="006C49CF">
          <w:rPr>
            <w:rFonts w:hint="eastAsia"/>
          </w:rPr>
          <w:delText xml:space="preserve"> </w:delText>
        </w:r>
        <w:r w:rsidDel="006C49CF">
          <w:rPr>
            <w:rFonts w:hint="eastAsia"/>
          </w:rPr>
          <w:delText>其有可能資料排序位移</w:delText>
        </w:r>
        <w:r w:rsidDel="006C49CF">
          <w:rPr>
            <w:rFonts w:hint="eastAsia"/>
          </w:rPr>
          <w:delText xml:space="preserve"> </w:delText>
        </w:r>
      </w:del>
    </w:p>
    <w:p w14:paraId="6E8B8F9B" w14:textId="48B10E60" w:rsidR="0086378C" w:rsidDel="006C49CF" w:rsidRDefault="0086378C" w:rsidP="002B07B3">
      <w:pPr>
        <w:rPr>
          <w:del w:id="32" w:author="Demon" w:date="2020-07-08T16:59:00Z"/>
        </w:rPr>
      </w:pPr>
    </w:p>
    <w:p w14:paraId="27D2E3EF" w14:textId="12552EC6" w:rsidR="0086378C" w:rsidDel="006C49CF" w:rsidRDefault="0086378C" w:rsidP="002B07B3">
      <w:pPr>
        <w:rPr>
          <w:del w:id="33" w:author="Demon" w:date="2020-07-08T16:59:00Z"/>
        </w:rPr>
      </w:pPr>
      <w:del w:id="34" w:author="Demon" w:date="2020-07-08T16:59:00Z">
        <w:r w:rsidDel="006C49CF">
          <w:rPr>
            <w:rFonts w:hint="eastAsia"/>
          </w:rPr>
          <w:delText>以上</w:delText>
        </w:r>
        <w:r w:rsidDel="006C49CF">
          <w:rPr>
            <w:rFonts w:hint="eastAsia"/>
          </w:rPr>
          <w:delText xml:space="preserve"> </w:delText>
        </w:r>
        <w:r w:rsidDel="006C49CF">
          <w:rPr>
            <w:rFonts w:hint="eastAsia"/>
          </w:rPr>
          <w:delText>所得到的效果圖為</w:delText>
        </w:r>
        <w:r w:rsidDel="006C49CF">
          <w:rPr>
            <w:rFonts w:hint="eastAsia"/>
          </w:rPr>
          <w:delText>(</w:delText>
        </w:r>
        <w:r w:rsidDel="006C49CF">
          <w:rPr>
            <w:rFonts w:hint="eastAsia"/>
          </w:rPr>
          <w:delText>比較好的結果</w:delText>
        </w:r>
        <w:r w:rsidDel="006C49CF">
          <w:rPr>
            <w:rFonts w:hint="eastAsia"/>
          </w:rPr>
          <w:delText xml:space="preserve">) </w:delText>
        </w:r>
      </w:del>
    </w:p>
    <w:p w14:paraId="399F41CD" w14:textId="2E034C2A" w:rsidR="0086378C" w:rsidDel="006C49CF" w:rsidRDefault="0086378C" w:rsidP="002B07B3">
      <w:pPr>
        <w:rPr>
          <w:del w:id="35" w:author="Demon" w:date="2020-07-08T16:59:00Z"/>
        </w:rPr>
      </w:pPr>
      <w:del w:id="36" w:author="Demon" w:date="2020-07-08T16:59:00Z">
        <w:r w:rsidRPr="0086378C" w:rsidDel="006C49CF">
          <w:rPr>
            <w:noProof/>
          </w:rPr>
          <w:drawing>
            <wp:inline distT="0" distB="0" distL="0" distR="0" wp14:anchorId="3FF1DCE3" wp14:editId="34B37E97">
              <wp:extent cx="6187240" cy="2344616"/>
              <wp:effectExtent l="0" t="0" r="4445"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9781" cy="2356947"/>
                      </a:xfrm>
                      <a:prstGeom prst="rect">
                        <a:avLst/>
                      </a:prstGeom>
                    </pic:spPr>
                  </pic:pic>
                </a:graphicData>
              </a:graphic>
            </wp:inline>
          </w:drawing>
        </w:r>
      </w:del>
    </w:p>
    <w:p w14:paraId="28CB9836" w14:textId="4F8DA4A0" w:rsidR="0086378C" w:rsidDel="006C49CF" w:rsidRDefault="0086378C" w:rsidP="002B07B3">
      <w:pPr>
        <w:rPr>
          <w:del w:id="37" w:author="Demon" w:date="2020-07-08T16:59:00Z"/>
        </w:rPr>
      </w:pPr>
    </w:p>
    <w:p w14:paraId="1A049AC9" w14:textId="51D2700D" w:rsidR="0086378C" w:rsidDel="006C49CF" w:rsidRDefault="0086378C" w:rsidP="002B07B3">
      <w:pPr>
        <w:rPr>
          <w:del w:id="38" w:author="Demon" w:date="2020-07-08T16:59:00Z"/>
        </w:rPr>
      </w:pPr>
      <w:del w:id="39" w:author="Demon" w:date="2020-07-08T16:59:00Z">
        <w:r w:rsidDel="006C49CF">
          <w:rPr>
            <w:rFonts w:hint="eastAsia"/>
          </w:rPr>
          <w:delText>缺值太嚴重就會變成這樣</w:delText>
        </w:r>
      </w:del>
    </w:p>
    <w:p w14:paraId="4EE0AA51" w14:textId="0FEA31FA" w:rsidR="0086378C" w:rsidDel="006C49CF" w:rsidRDefault="0086378C" w:rsidP="002B07B3">
      <w:pPr>
        <w:rPr>
          <w:del w:id="40" w:author="Demon" w:date="2020-07-08T16:59:00Z"/>
        </w:rPr>
      </w:pPr>
      <w:del w:id="41" w:author="Demon" w:date="2020-07-08T16:59:00Z">
        <w:r w:rsidRPr="0086378C" w:rsidDel="006C49CF">
          <w:rPr>
            <w:noProof/>
          </w:rPr>
          <w:drawing>
            <wp:inline distT="0" distB="0" distL="0" distR="0" wp14:anchorId="413BCF4D" wp14:editId="4B2C77AB">
              <wp:extent cx="6188015" cy="2538046"/>
              <wp:effectExtent l="0" t="0" r="381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01606" cy="2543620"/>
                      </a:xfrm>
                      <a:prstGeom prst="rect">
                        <a:avLst/>
                      </a:prstGeom>
                    </pic:spPr>
                  </pic:pic>
                </a:graphicData>
              </a:graphic>
            </wp:inline>
          </w:drawing>
        </w:r>
      </w:del>
    </w:p>
    <w:p w14:paraId="7FBA6F65" w14:textId="268BF13B" w:rsidR="0086378C" w:rsidDel="006C49CF" w:rsidRDefault="0086378C" w:rsidP="002B07B3">
      <w:pPr>
        <w:rPr>
          <w:del w:id="42" w:author="Demon" w:date="2020-07-08T16:59:00Z"/>
        </w:rPr>
      </w:pPr>
    </w:p>
    <w:p w14:paraId="58F5AF5F" w14:textId="08B95268" w:rsidR="00062384" w:rsidDel="006C49CF" w:rsidRDefault="00062384" w:rsidP="002B07B3">
      <w:pPr>
        <w:rPr>
          <w:del w:id="43" w:author="Demon" w:date="2020-07-08T16:59:00Z"/>
        </w:rPr>
      </w:pPr>
      <w:del w:id="44" w:author="Demon" w:date="2020-07-08T16:59:00Z">
        <w:r w:rsidDel="006C49CF">
          <w:rPr>
            <w:rFonts w:hint="eastAsia"/>
          </w:rPr>
          <w:delText>2020.07.03 Zhi-Hong</w:delText>
        </w:r>
      </w:del>
    </w:p>
    <w:p w14:paraId="5F802FF6" w14:textId="2B071F7D" w:rsidR="00062384" w:rsidDel="006C49CF" w:rsidRDefault="00062384" w:rsidP="002B07B3">
      <w:pPr>
        <w:rPr>
          <w:del w:id="45" w:author="Demon" w:date="2020-07-08T16:59:00Z"/>
        </w:rPr>
      </w:pPr>
      <w:del w:id="46" w:author="Demon" w:date="2020-07-08T16:59:00Z">
        <w:r w:rsidDel="006C49CF">
          <w:rPr>
            <w:rFonts w:hint="eastAsia"/>
          </w:rPr>
          <w:delText>以下為</w:delText>
        </w:r>
        <w:r w:rsidDel="006C49CF">
          <w:rPr>
            <w:rFonts w:hint="eastAsia"/>
          </w:rPr>
          <w:delText>07/03(</w:delText>
        </w:r>
        <w:r w:rsidDel="006C49CF">
          <w:rPr>
            <w:rFonts w:hint="eastAsia"/>
          </w:rPr>
          <w:delText>五</w:delText>
        </w:r>
        <w:r w:rsidDel="006C49CF">
          <w:rPr>
            <w:rFonts w:hint="eastAsia"/>
          </w:rPr>
          <w:delText>)</w:delText>
        </w:r>
        <w:r w:rsidDel="006C49CF">
          <w:rPr>
            <w:rFonts w:hint="eastAsia"/>
          </w:rPr>
          <w:delText>開會注意要點</w:delText>
        </w:r>
      </w:del>
    </w:p>
    <w:p w14:paraId="7A034718" w14:textId="2DD4089C" w:rsidR="00062384" w:rsidDel="006C49CF" w:rsidRDefault="00062384" w:rsidP="00BB3AA8">
      <w:pPr>
        <w:pStyle w:val="a7"/>
        <w:numPr>
          <w:ilvl w:val="0"/>
          <w:numId w:val="65"/>
        </w:numPr>
        <w:ind w:leftChars="0"/>
        <w:rPr>
          <w:del w:id="47" w:author="Demon" w:date="2020-07-08T16:59:00Z"/>
        </w:rPr>
      </w:pPr>
      <w:del w:id="48" w:author="Demon" w:date="2020-07-08T16:59:00Z">
        <w:r w:rsidDel="006C49CF">
          <w:rPr>
            <w:rFonts w:hint="eastAsia"/>
          </w:rPr>
          <w:delText>寫份文件上傳至群組</w:delText>
        </w:r>
        <w:r w:rsidDel="006C49CF">
          <w:rPr>
            <w:rFonts w:hint="eastAsia"/>
          </w:rPr>
          <w:delText xml:space="preserve"> </w:delText>
        </w:r>
        <w:r w:rsidDel="006C49CF">
          <w:rPr>
            <w:rFonts w:hint="eastAsia"/>
          </w:rPr>
          <w:delText>請他們提供</w:delText>
        </w:r>
        <w:r w:rsidDel="006C49CF">
          <w:rPr>
            <w:rFonts w:hint="eastAsia"/>
          </w:rPr>
          <w:delText>2018</w:delText>
        </w:r>
        <w:r w:rsidDel="006C49CF">
          <w:rPr>
            <w:rFonts w:hint="eastAsia"/>
          </w:rPr>
          <w:delText>年大江生醫廠區的上班制度以及上班人數</w:delText>
        </w:r>
      </w:del>
    </w:p>
    <w:p w14:paraId="6455A77A" w14:textId="540E7B5B" w:rsidR="00062384" w:rsidDel="006C49CF" w:rsidRDefault="00062384" w:rsidP="00BB3AA8">
      <w:pPr>
        <w:pStyle w:val="a7"/>
        <w:numPr>
          <w:ilvl w:val="1"/>
          <w:numId w:val="65"/>
        </w:numPr>
        <w:ind w:leftChars="0"/>
        <w:rPr>
          <w:del w:id="49" w:author="Demon" w:date="2020-07-08T16:59:00Z"/>
        </w:rPr>
      </w:pPr>
      <w:del w:id="50" w:author="Demon" w:date="2020-07-08T16:59:00Z">
        <w:r w:rsidDel="006C49CF">
          <w:rPr>
            <w:rFonts w:hint="eastAsia"/>
          </w:rPr>
          <w:delText>可能可以加入「未來的排班工作表」作為參數</w:delText>
        </w:r>
      </w:del>
    </w:p>
    <w:p w14:paraId="561F863E" w14:textId="35929F7B" w:rsidR="00062384" w:rsidDel="006C49CF" w:rsidRDefault="00062384" w:rsidP="00062384">
      <w:pPr>
        <w:pStyle w:val="a7"/>
        <w:numPr>
          <w:ilvl w:val="0"/>
          <w:numId w:val="65"/>
        </w:numPr>
        <w:ind w:leftChars="0"/>
        <w:rPr>
          <w:del w:id="51" w:author="Demon" w:date="2020-07-08T16:59:00Z"/>
        </w:rPr>
      </w:pPr>
      <w:del w:id="52" w:author="Demon" w:date="2020-07-08T16:59:00Z">
        <w:r w:rsidDel="006C49CF">
          <w:rPr>
            <w:rFonts w:hint="eastAsia"/>
          </w:rPr>
          <w:delText>大江附近的發電廠發電、正午日照</w:delText>
        </w:r>
        <w:r w:rsidDel="006C49CF">
          <w:rPr>
            <w:rFonts w:hint="eastAsia"/>
          </w:rPr>
          <w:delText xml:space="preserve"> </w:delText>
        </w:r>
        <w:r w:rsidDel="006C49CF">
          <w:rPr>
            <w:rFonts w:hint="eastAsia"/>
          </w:rPr>
          <w:delText>是否和大江的用電類似</w:delText>
        </w:r>
      </w:del>
    </w:p>
    <w:p w14:paraId="04AC03EE" w14:textId="09E6AE68" w:rsidR="00062384" w:rsidDel="006C49CF" w:rsidRDefault="00062384" w:rsidP="00BB3AA8">
      <w:pPr>
        <w:pStyle w:val="a7"/>
        <w:numPr>
          <w:ilvl w:val="0"/>
          <w:numId w:val="65"/>
        </w:numPr>
        <w:ind w:leftChars="0"/>
        <w:rPr>
          <w:del w:id="53" w:author="Demon" w:date="2020-07-08T16:59:00Z"/>
        </w:rPr>
      </w:pPr>
      <w:del w:id="54" w:author="Demon" w:date="2020-07-08T16:59:00Z">
        <w:r w:rsidDel="006C49CF">
          <w:rPr>
            <w:rFonts w:hint="eastAsia"/>
          </w:rPr>
          <w:delText>蒐集接下來時段的預測溫度</w:delText>
        </w:r>
      </w:del>
    </w:p>
    <w:p w14:paraId="4234FB76" w14:textId="71BD92BC" w:rsidR="00062384" w:rsidRPr="00BB3AA8" w:rsidDel="006C49CF" w:rsidRDefault="00062384" w:rsidP="00BB3AA8">
      <w:pPr>
        <w:pStyle w:val="a7"/>
        <w:ind w:leftChars="0" w:left="360"/>
        <w:rPr>
          <w:del w:id="55" w:author="Demon" w:date="2020-07-08T16:59:00Z"/>
        </w:rPr>
      </w:pPr>
    </w:p>
    <w:p w14:paraId="12E4D077" w14:textId="6F397C59" w:rsidR="005D5953" w:rsidDel="006C49CF" w:rsidRDefault="005D5953" w:rsidP="002B07B3">
      <w:pPr>
        <w:rPr>
          <w:del w:id="56" w:author="Demon" w:date="2020-07-08T16:59:00Z"/>
        </w:rPr>
      </w:pPr>
      <w:del w:id="57" w:author="Demon" w:date="2020-07-08T16:59:00Z">
        <w:r w:rsidDel="006C49CF">
          <w:rPr>
            <w:rFonts w:hint="eastAsia"/>
          </w:rPr>
          <w:delText>2</w:delText>
        </w:r>
        <w:r w:rsidDel="006C49CF">
          <w:delText>020.06.30 Hsu</w:delText>
        </w:r>
      </w:del>
    </w:p>
    <w:p w14:paraId="5D66AFE2" w14:textId="16BF8B88" w:rsidR="005D5953" w:rsidDel="006C49CF" w:rsidRDefault="005D5953" w:rsidP="005D5953">
      <w:pPr>
        <w:pStyle w:val="a7"/>
        <w:numPr>
          <w:ilvl w:val="0"/>
          <w:numId w:val="63"/>
        </w:numPr>
        <w:ind w:leftChars="0"/>
        <w:rPr>
          <w:del w:id="58" w:author="Demon" w:date="2020-07-08T16:59:00Z"/>
        </w:rPr>
      </w:pPr>
      <w:del w:id="59" w:author="Demon" w:date="2020-07-08T16:59:00Z">
        <w:r w:rsidDel="006C49CF">
          <w:rPr>
            <w:rFonts w:hint="eastAsia"/>
          </w:rPr>
          <w:delText>1</w:delText>
        </w:r>
        <w:r w:rsidDel="006C49CF">
          <w:delText>2</w:delText>
        </w:r>
        <w:r w:rsidDel="006C49CF">
          <w:rPr>
            <w:rFonts w:hint="eastAsia"/>
          </w:rPr>
          <w:delText>月的績效如何？</w:delText>
        </w:r>
      </w:del>
    </w:p>
    <w:p w14:paraId="285732CD" w14:textId="000EBA69" w:rsidR="005D5953" w:rsidDel="006C49CF" w:rsidRDefault="005D5953" w:rsidP="005D5953">
      <w:pPr>
        <w:pStyle w:val="a7"/>
        <w:numPr>
          <w:ilvl w:val="0"/>
          <w:numId w:val="63"/>
        </w:numPr>
        <w:ind w:leftChars="0"/>
        <w:rPr>
          <w:del w:id="60" w:author="Demon" w:date="2020-07-08T16:59:00Z"/>
        </w:rPr>
      </w:pPr>
      <w:del w:id="61" w:author="Demon" w:date="2020-07-08T16:59:00Z">
        <w:r w:rsidDel="006C49CF">
          <w:rPr>
            <w:rFonts w:hint="eastAsia"/>
          </w:rPr>
          <w:delText>需要解釋一下</w:delText>
        </w:r>
        <w:r w:rsidDel="006C49CF">
          <w:rPr>
            <w:rFonts w:hint="eastAsia"/>
          </w:rPr>
          <w:delText>In</w:delText>
        </w:r>
        <w:r w:rsidDel="006C49CF">
          <w:delText>put feature</w:delText>
        </w:r>
        <w:r w:rsidDel="006C49CF">
          <w:rPr>
            <w:rFonts w:hint="eastAsia"/>
          </w:rPr>
          <w:delText>，只用欄位名稱，讀者很難了解</w:delText>
        </w:r>
      </w:del>
    </w:p>
    <w:p w14:paraId="7B846E07" w14:textId="03EC37DD" w:rsidR="00B210C1" w:rsidDel="006C49CF" w:rsidRDefault="00B210C1" w:rsidP="005D5953">
      <w:pPr>
        <w:pStyle w:val="a7"/>
        <w:numPr>
          <w:ilvl w:val="0"/>
          <w:numId w:val="63"/>
        </w:numPr>
        <w:ind w:leftChars="0"/>
        <w:rPr>
          <w:del w:id="62" w:author="Demon" w:date="2020-07-08T16:59:00Z"/>
        </w:rPr>
      </w:pPr>
      <w:del w:id="63" w:author="Demon" w:date="2020-07-08T16:59:00Z">
        <w:r w:rsidDel="006C49CF">
          <w:rPr>
            <w:rFonts w:hint="eastAsia"/>
          </w:rPr>
          <w:delText>預測日請使用：</w:delText>
        </w:r>
        <w:r w:rsidDel="006C49CF">
          <w:rPr>
            <w:rFonts w:hint="eastAsia"/>
          </w:rPr>
          <w:delText>d</w:delText>
        </w:r>
        <w:r w:rsidDel="006C49CF">
          <w:rPr>
            <w:rFonts w:hint="eastAsia"/>
          </w:rPr>
          <w:delText>日，勿使用</w:delText>
        </w:r>
        <w:r w:rsidDel="006C49CF">
          <w:rPr>
            <w:rFonts w:hint="eastAsia"/>
          </w:rPr>
          <w:delText>today.</w:delText>
        </w:r>
      </w:del>
    </w:p>
    <w:p w14:paraId="71732CB4" w14:textId="4826BAB0" w:rsidR="00B210C1" w:rsidDel="006C49CF" w:rsidRDefault="00B210C1" w:rsidP="00D93BF8">
      <w:pPr>
        <w:pStyle w:val="a7"/>
        <w:numPr>
          <w:ilvl w:val="0"/>
          <w:numId w:val="63"/>
        </w:numPr>
        <w:ind w:leftChars="0"/>
        <w:rPr>
          <w:del w:id="64" w:author="Demon" w:date="2020-07-08T16:59:00Z"/>
        </w:rPr>
      </w:pPr>
      <w:del w:id="65" w:author="Demon" w:date="2020-07-08T16:59:00Z">
        <w:r w:rsidDel="006C49CF">
          <w:rPr>
            <w:rFonts w:hint="eastAsia"/>
          </w:rPr>
          <w:delText>老師很鼓勵你們寫英文，但是要注意使用正確文法的英文，否則老師看不懂，會誤會你要表達的意思。如果對文法尚沒把握之前，先使用中文。</w:delText>
        </w:r>
      </w:del>
    </w:p>
    <w:p w14:paraId="2513B873" w14:textId="10D4C20A" w:rsidR="005D5953" w:rsidDel="006C49CF" w:rsidRDefault="005D5953" w:rsidP="002B07B3">
      <w:pPr>
        <w:rPr>
          <w:del w:id="66" w:author="Demon" w:date="2020-07-08T16:59:00Z"/>
        </w:rPr>
      </w:pPr>
    </w:p>
    <w:p w14:paraId="61B8D012" w14:textId="1411B156" w:rsidR="00530B77" w:rsidDel="006C49CF" w:rsidRDefault="00530B77" w:rsidP="002B07B3">
      <w:pPr>
        <w:rPr>
          <w:del w:id="67" w:author="Demon" w:date="2020-07-08T16:59:00Z"/>
        </w:rPr>
      </w:pPr>
      <w:del w:id="68" w:author="Demon" w:date="2020-07-08T16:59:00Z">
        <w:r w:rsidDel="006C49CF">
          <w:rPr>
            <w:rFonts w:hint="eastAsia"/>
          </w:rPr>
          <w:delText>2020.06.28 Zhi-Hong</w:delText>
        </w:r>
      </w:del>
    </w:p>
    <w:p w14:paraId="51D93A16" w14:textId="22BE5F32" w:rsidR="00486B53" w:rsidRPr="001D50BC" w:rsidDel="006C49CF" w:rsidRDefault="00486B53" w:rsidP="00486B53">
      <w:pPr>
        <w:rPr>
          <w:del w:id="69" w:author="Demon" w:date="2020-07-08T16:59:00Z"/>
          <w:b/>
          <w:bCs/>
        </w:rPr>
      </w:pPr>
      <w:del w:id="70" w:author="Demon" w:date="2020-07-08T16:59:00Z">
        <w:r w:rsidRPr="001D50BC" w:rsidDel="006C49CF">
          <w:rPr>
            <w:rFonts w:hint="eastAsia"/>
            <w:b/>
            <w:bCs/>
          </w:rPr>
          <w:delText>輸入變數說明</w:delText>
        </w:r>
      </w:del>
    </w:p>
    <w:p w14:paraId="15964B9D" w14:textId="0AD17DCE" w:rsidR="00486B53" w:rsidDel="006C49CF" w:rsidRDefault="00486B53" w:rsidP="001D50BC">
      <w:pPr>
        <w:pStyle w:val="a7"/>
        <w:numPr>
          <w:ilvl w:val="0"/>
          <w:numId w:val="64"/>
        </w:numPr>
        <w:ind w:leftChars="0"/>
        <w:rPr>
          <w:del w:id="71" w:author="Demon" w:date="2020-07-08T16:59:00Z"/>
        </w:rPr>
      </w:pPr>
      <w:del w:id="72" w:author="Demon" w:date="2020-07-08T16:59:00Z">
        <w:r w:rsidRPr="001D50BC" w:rsidDel="006C49CF">
          <w:rPr>
            <w:rFonts w:hint="eastAsia"/>
            <w:b/>
            <w:bCs/>
          </w:rPr>
          <w:delText>時段轉換：</w:delText>
        </w:r>
        <w:r w:rsidR="00B91F45" w:rsidDel="006C49CF">
          <w:rPr>
            <w:rFonts w:hint="eastAsia"/>
          </w:rPr>
          <w:delText>此為由公司提供，共為四個時段點（Ａ，Ｂ，Ｃ，Ｄ），其轉換成（１，２，３，４）</w:delText>
        </w:r>
      </w:del>
    </w:p>
    <w:p w14:paraId="41DF95E9" w14:textId="2AB4F48B" w:rsidR="00486B53" w:rsidDel="006C49CF" w:rsidRDefault="00486B53" w:rsidP="001D50BC">
      <w:pPr>
        <w:pStyle w:val="a7"/>
        <w:numPr>
          <w:ilvl w:val="0"/>
          <w:numId w:val="64"/>
        </w:numPr>
        <w:ind w:leftChars="0"/>
        <w:rPr>
          <w:del w:id="73" w:author="Demon" w:date="2020-07-08T16:59:00Z"/>
        </w:rPr>
      </w:pPr>
      <w:del w:id="74" w:author="Demon" w:date="2020-07-08T16:59:00Z">
        <w:r w:rsidRPr="001D50BC" w:rsidDel="006C49CF">
          <w:rPr>
            <w:rFonts w:hint="eastAsia"/>
            <w:b/>
            <w:bCs/>
          </w:rPr>
          <w:delText>溫度：</w:delText>
        </w:r>
        <w:r w:rsidR="00B91F45" w:rsidDel="006C49CF">
          <w:rPr>
            <w:rFonts w:hint="eastAsia"/>
          </w:rPr>
          <w:delText>採用中央氣象局鹽埔新圍側站溫度資料，其時間精度為小時</w:delText>
        </w:r>
        <w:r w:rsidR="00B91F45" w:rsidDel="006C49CF">
          <w:rPr>
            <w:rFonts w:hint="eastAsia"/>
          </w:rPr>
          <w:delText>1</w:delText>
        </w:r>
        <w:r w:rsidR="00B91F45" w:rsidDel="006C49CF">
          <w:rPr>
            <w:rFonts w:hint="eastAsia"/>
          </w:rPr>
          <w:delText>個單位點。</w:delText>
        </w:r>
      </w:del>
    </w:p>
    <w:p w14:paraId="3986D73F" w14:textId="1F382A3D" w:rsidR="00486B53" w:rsidDel="006C49CF" w:rsidRDefault="00486B53" w:rsidP="001D50BC">
      <w:pPr>
        <w:pStyle w:val="a7"/>
        <w:numPr>
          <w:ilvl w:val="0"/>
          <w:numId w:val="64"/>
        </w:numPr>
        <w:ind w:leftChars="0"/>
        <w:rPr>
          <w:del w:id="75" w:author="Demon" w:date="2020-07-08T16:59:00Z"/>
        </w:rPr>
      </w:pPr>
      <w:del w:id="76" w:author="Demon" w:date="2020-07-08T16:59:00Z">
        <w:r w:rsidRPr="001D50BC" w:rsidDel="006C49CF">
          <w:rPr>
            <w:rFonts w:hint="eastAsia"/>
            <w:b/>
            <w:bCs/>
          </w:rPr>
          <w:delText>連續假期長度：</w:delText>
        </w:r>
        <w:r w:rsidR="00B91F45" w:rsidDel="006C49CF">
          <w:rPr>
            <w:rFonts w:hint="eastAsia"/>
          </w:rPr>
          <w:delText>其代替掉原先的</w:delText>
        </w:r>
        <w:r w:rsidR="00B91F45" w:rsidDel="006C49CF">
          <w:rPr>
            <w:rFonts w:hint="eastAsia"/>
          </w:rPr>
          <w:delText>(</w:delText>
        </w:r>
        <w:r w:rsidR="00B91F45" w:rsidDel="006C49CF">
          <w:rPr>
            <w:rFonts w:hint="eastAsia"/>
          </w:rPr>
          <w:delText>放假日</w:delText>
        </w:r>
        <w:r w:rsidR="00B91F45" w:rsidDel="006C49CF">
          <w:rPr>
            <w:rFonts w:hint="eastAsia"/>
          </w:rPr>
          <w:delText>)</w:delText>
        </w:r>
        <w:r w:rsidR="00B91F45" w:rsidDel="006C49CF">
          <w:rPr>
            <w:rFonts w:hint="eastAsia"/>
          </w:rPr>
          <w:delText>，其值為該時段所受到連續放假的天數（</w:delText>
        </w:r>
        <w:r w:rsidR="00B91F45" w:rsidDel="006C49CF">
          <w:rPr>
            <w:rFonts w:hint="eastAsia"/>
          </w:rPr>
          <w:delText>Ex.2/19</w:delText>
        </w:r>
        <w:r w:rsidR="00B91F45" w:rsidDel="006C49CF">
          <w:rPr>
            <w:rFonts w:hint="eastAsia"/>
          </w:rPr>
          <w:delText>號處於新年期間，其連續假期天數總和為</w:delText>
        </w:r>
        <w:r w:rsidR="00B91F45" w:rsidDel="006C49CF">
          <w:rPr>
            <w:rFonts w:hint="eastAsia"/>
          </w:rPr>
          <w:delText>6</w:delText>
        </w:r>
        <w:r w:rsidR="00B91F45" w:rsidDel="006C49CF">
          <w:rPr>
            <w:rFonts w:hint="eastAsia"/>
          </w:rPr>
          <w:delText>，則該變數為</w:delText>
        </w:r>
        <w:r w:rsidR="00B91F45" w:rsidDel="006C49CF">
          <w:rPr>
            <w:rFonts w:hint="eastAsia"/>
          </w:rPr>
          <w:delText>6;</w:delText>
        </w:r>
        <w:r w:rsidR="00B91F45" w:rsidDel="006C49CF">
          <w:rPr>
            <w:rFonts w:hint="eastAsia"/>
          </w:rPr>
          <w:delText>正常六日放假無在有其餘連假則為</w:delText>
        </w:r>
        <w:r w:rsidR="00B91F45" w:rsidDel="006C49CF">
          <w:rPr>
            <w:rFonts w:hint="eastAsia"/>
          </w:rPr>
          <w:delText>2</w:delText>
        </w:r>
        <w:r w:rsidR="00B91F45" w:rsidDel="006C49CF">
          <w:rPr>
            <w:rFonts w:hint="eastAsia"/>
          </w:rPr>
          <w:delText>；普通上班為</w:delText>
        </w:r>
        <w:r w:rsidR="00B91F45" w:rsidDel="006C49CF">
          <w:rPr>
            <w:rFonts w:hint="eastAsia"/>
          </w:rPr>
          <w:delText>0</w:delText>
        </w:r>
        <w:r w:rsidR="00B91F45" w:rsidDel="006C49CF">
          <w:rPr>
            <w:rFonts w:hint="eastAsia"/>
          </w:rPr>
          <w:delText>，以此類推）</w:delText>
        </w:r>
      </w:del>
    </w:p>
    <w:p w14:paraId="04FC704B" w14:textId="0B72839B" w:rsidR="00486B53" w:rsidDel="006C49CF" w:rsidRDefault="00486B53" w:rsidP="001D50BC">
      <w:pPr>
        <w:pStyle w:val="a7"/>
        <w:numPr>
          <w:ilvl w:val="0"/>
          <w:numId w:val="64"/>
        </w:numPr>
        <w:ind w:leftChars="0"/>
        <w:rPr>
          <w:del w:id="77" w:author="Demon" w:date="2020-07-08T16:59:00Z"/>
        </w:rPr>
      </w:pPr>
      <w:del w:id="78" w:author="Demon" w:date="2020-07-08T16:59:00Z">
        <w:r w:rsidRPr="001D50BC" w:rsidDel="006C49CF">
          <w:rPr>
            <w:rFonts w:hint="eastAsia"/>
            <w:b/>
            <w:bCs/>
          </w:rPr>
          <w:delText>星期：</w:delText>
        </w:r>
        <w:r w:rsidR="00B91F45" w:rsidDel="006C49CF">
          <w:rPr>
            <w:rFonts w:hint="eastAsia"/>
          </w:rPr>
          <w:delText>星期幾。</w:delText>
        </w:r>
      </w:del>
    </w:p>
    <w:p w14:paraId="38C1F1EF" w14:textId="29ADFEE0" w:rsidR="00083D51" w:rsidDel="006C49CF" w:rsidRDefault="00083D51" w:rsidP="00083D51">
      <w:pPr>
        <w:pStyle w:val="a7"/>
        <w:numPr>
          <w:ilvl w:val="0"/>
          <w:numId w:val="64"/>
        </w:numPr>
        <w:ind w:leftChars="0"/>
        <w:rPr>
          <w:del w:id="79" w:author="Demon" w:date="2020-07-08T16:59:00Z"/>
        </w:rPr>
      </w:pPr>
      <w:del w:id="80" w:author="Demon" w:date="2020-07-08T16:59:00Z">
        <w:r w:rsidDel="006C49CF">
          <w:rPr>
            <w:rFonts w:hint="eastAsia"/>
            <w:b/>
            <w:bCs/>
          </w:rPr>
          <w:delText>D</w:delText>
        </w:r>
        <w:r w:rsidDel="006C49CF">
          <w:rPr>
            <w:b/>
            <w:bCs/>
          </w:rPr>
          <w:delText>ayOfYear:</w:delText>
        </w:r>
        <w:r w:rsidDel="006C49CF">
          <w:delText xml:space="preserve"> </w:delText>
        </w:r>
        <w:r w:rsidR="00746E55" w:rsidDel="006C49CF">
          <w:rPr>
            <w:rFonts w:hint="eastAsia"/>
          </w:rPr>
          <w:delText>預測日當年當中的第幾天</w:delText>
        </w:r>
        <w:r w:rsidR="00746E55" w:rsidDel="006C49CF">
          <w:rPr>
            <w:rFonts w:hint="eastAsia"/>
          </w:rPr>
          <w:delText xml:space="preserve"> EX.2018-02-01</w:delText>
        </w:r>
        <w:r w:rsidR="00746E55" w:rsidDel="006C49CF">
          <w:rPr>
            <w:rFonts w:hint="eastAsia"/>
          </w:rPr>
          <w:delText>為</w:delText>
        </w:r>
        <w:r w:rsidR="00746E55" w:rsidDel="006C49CF">
          <w:rPr>
            <w:rFonts w:hint="eastAsia"/>
          </w:rPr>
          <w:delText>2018</w:delText>
        </w:r>
        <w:r w:rsidR="00746E55" w:rsidDel="006C49CF">
          <w:rPr>
            <w:rFonts w:hint="eastAsia"/>
          </w:rPr>
          <w:delText>年中的第</w:delText>
        </w:r>
        <w:r w:rsidR="00746E55" w:rsidDel="006C49CF">
          <w:rPr>
            <w:rFonts w:hint="eastAsia"/>
          </w:rPr>
          <w:delText>32</w:delText>
        </w:r>
        <w:r w:rsidR="00746E55" w:rsidDel="006C49CF">
          <w:rPr>
            <w:rFonts w:hint="eastAsia"/>
          </w:rPr>
          <w:delText>天</w:delText>
        </w:r>
        <w:r w:rsidR="00746E55" w:rsidDel="006C49CF">
          <w:rPr>
            <w:rFonts w:hint="eastAsia"/>
          </w:rPr>
          <w:delText xml:space="preserve"> </w:delText>
        </w:r>
        <w:r w:rsidR="00746E55" w:rsidDel="006C49CF">
          <w:rPr>
            <w:rFonts w:hint="eastAsia"/>
          </w:rPr>
          <w:delText>所以</w:delText>
        </w:r>
        <w:r w:rsidR="00746E55" w:rsidDel="006C49CF">
          <w:rPr>
            <w:rFonts w:hint="eastAsia"/>
          </w:rPr>
          <w:delText>DayOfYear</w:delText>
        </w:r>
        <w:r w:rsidR="00746E55" w:rsidDel="006C49CF">
          <w:rPr>
            <w:rFonts w:hint="eastAsia"/>
          </w:rPr>
          <w:delText>為</w:delText>
        </w:r>
        <w:r w:rsidR="00746E55" w:rsidDel="006C49CF">
          <w:rPr>
            <w:rFonts w:hint="eastAsia"/>
          </w:rPr>
          <w:delText>32,</w:delText>
        </w:r>
        <w:r w:rsidR="00746E55" w:rsidDel="006C49CF">
          <w:rPr>
            <w:rFonts w:hint="eastAsia"/>
          </w:rPr>
          <w:delText>其根據預測日的日期所轉換的第</w:delText>
        </w:r>
        <w:r w:rsidR="00746E55" w:rsidDel="006C49CF">
          <w:rPr>
            <w:rFonts w:hint="eastAsia"/>
          </w:rPr>
          <w:delText>N</w:delText>
        </w:r>
        <w:r w:rsidR="00746E55" w:rsidDel="006C49CF">
          <w:rPr>
            <w:rFonts w:hint="eastAsia"/>
          </w:rPr>
          <w:delText>天</w:delText>
        </w:r>
      </w:del>
    </w:p>
    <w:p w14:paraId="3831146E" w14:textId="1317AAB3" w:rsidR="00486B53" w:rsidDel="006C49CF" w:rsidRDefault="00486B53" w:rsidP="002B07B3">
      <w:pPr>
        <w:rPr>
          <w:del w:id="81" w:author="Demon" w:date="2020-07-08T16:59:00Z"/>
        </w:rPr>
      </w:pPr>
    </w:p>
    <w:p w14:paraId="64269C9B" w14:textId="5AA5B92D" w:rsidR="00B91F45" w:rsidDel="006C49CF" w:rsidRDefault="00B91F45" w:rsidP="002B07B3">
      <w:pPr>
        <w:rPr>
          <w:del w:id="82" w:author="Demon" w:date="2020-07-08T16:59:00Z"/>
        </w:rPr>
      </w:pPr>
      <w:del w:id="83" w:author="Demon" w:date="2020-07-08T16:59:00Z">
        <w:r w:rsidDel="006C49CF">
          <w:rPr>
            <w:rFonts w:hint="eastAsia"/>
          </w:rPr>
          <w:delText>另外這是</w:delText>
        </w:r>
        <w:r w:rsidDel="006C49CF">
          <w:rPr>
            <w:rFonts w:hint="eastAsia"/>
          </w:rPr>
          <w:delText>BaseLine</w:delText>
        </w:r>
        <w:r w:rsidR="00EA4635" w:rsidDel="006C49CF">
          <w:rPr>
            <w:rFonts w:hint="eastAsia"/>
          </w:rPr>
          <w:delText>方法</w:delText>
        </w:r>
        <w:r w:rsidDel="006C49CF">
          <w:rPr>
            <w:rFonts w:hint="eastAsia"/>
          </w:rPr>
          <w:delText>的</w:delText>
        </w:r>
        <w:r w:rsidDel="006C49CF">
          <w:rPr>
            <w:rFonts w:hint="eastAsia"/>
          </w:rPr>
          <w:delText>Matrix</w:delText>
        </w:r>
      </w:del>
    </w:p>
    <w:tbl>
      <w:tblPr>
        <w:tblStyle w:val="aa"/>
        <w:tblW w:w="0" w:type="auto"/>
        <w:tblLook w:val="04A0" w:firstRow="1" w:lastRow="0" w:firstColumn="1" w:lastColumn="0" w:noHBand="0" w:noVBand="1"/>
      </w:tblPr>
      <w:tblGrid>
        <w:gridCol w:w="1526"/>
        <w:gridCol w:w="3374"/>
        <w:gridCol w:w="2451"/>
        <w:gridCol w:w="2451"/>
      </w:tblGrid>
      <w:tr w:rsidR="00B91F45" w:rsidDel="006C49CF" w14:paraId="126CBA11" w14:textId="613FD904" w:rsidTr="001D50BC">
        <w:trPr>
          <w:del w:id="84" w:author="Demon" w:date="2020-07-08T16:59:00Z"/>
        </w:trPr>
        <w:tc>
          <w:tcPr>
            <w:tcW w:w="1526" w:type="dxa"/>
          </w:tcPr>
          <w:p w14:paraId="42D46D08" w14:textId="6B04879A" w:rsidR="00B91F45" w:rsidDel="006C49CF" w:rsidRDefault="00B91F45" w:rsidP="001D50BC">
            <w:pPr>
              <w:jc w:val="center"/>
              <w:rPr>
                <w:del w:id="85" w:author="Demon" w:date="2020-07-08T16:59:00Z"/>
              </w:rPr>
            </w:pPr>
            <w:del w:id="86" w:author="Demon" w:date="2020-07-08T16:59:00Z">
              <w:r w:rsidDel="006C49CF">
                <w:rPr>
                  <w:rFonts w:hint="eastAsia"/>
                </w:rPr>
                <w:delText>月份</w:delText>
              </w:r>
            </w:del>
          </w:p>
        </w:tc>
        <w:tc>
          <w:tcPr>
            <w:tcW w:w="3374" w:type="dxa"/>
          </w:tcPr>
          <w:p w14:paraId="6A67A957" w14:textId="50D6B059" w:rsidR="00B91F45" w:rsidDel="006C49CF" w:rsidRDefault="00B91F45" w:rsidP="001D50BC">
            <w:pPr>
              <w:jc w:val="center"/>
              <w:rPr>
                <w:del w:id="87" w:author="Demon" w:date="2020-07-08T16:59:00Z"/>
              </w:rPr>
            </w:pPr>
            <w:del w:id="88" w:author="Demon" w:date="2020-07-08T16:59:00Z">
              <w:r w:rsidDel="006C49CF">
                <w:rPr>
                  <w:rFonts w:hint="eastAsia"/>
                </w:rPr>
                <w:delText>過去第</w:delText>
              </w:r>
              <w:r w:rsidDel="006C49CF">
                <w:rPr>
                  <w:rFonts w:hint="eastAsia"/>
                </w:rPr>
                <w:delText>?</w:delText>
              </w:r>
              <w:r w:rsidDel="006C49CF">
                <w:rPr>
                  <w:rFonts w:hint="eastAsia"/>
                </w:rPr>
                <w:delText>天相同時段</w:delText>
              </w:r>
            </w:del>
          </w:p>
        </w:tc>
        <w:tc>
          <w:tcPr>
            <w:tcW w:w="2451" w:type="dxa"/>
          </w:tcPr>
          <w:p w14:paraId="25D85BDA" w14:textId="1F50E87F" w:rsidR="00B91F45" w:rsidDel="006C49CF" w:rsidRDefault="00B91F45" w:rsidP="001D50BC">
            <w:pPr>
              <w:jc w:val="center"/>
              <w:rPr>
                <w:del w:id="89" w:author="Demon" w:date="2020-07-08T16:59:00Z"/>
              </w:rPr>
            </w:pPr>
            <w:del w:id="90" w:author="Demon" w:date="2020-07-08T16:59:00Z">
              <w:r w:rsidDel="006C49CF">
                <w:rPr>
                  <w:rFonts w:hint="eastAsia"/>
                </w:rPr>
                <w:delText>MAPE</w:delText>
              </w:r>
            </w:del>
          </w:p>
        </w:tc>
        <w:tc>
          <w:tcPr>
            <w:tcW w:w="2451" w:type="dxa"/>
          </w:tcPr>
          <w:p w14:paraId="78488D96" w14:textId="155B0E4A" w:rsidR="00B91F45" w:rsidDel="006C49CF" w:rsidRDefault="00B91F45" w:rsidP="001D50BC">
            <w:pPr>
              <w:jc w:val="center"/>
              <w:rPr>
                <w:del w:id="91" w:author="Demon" w:date="2020-07-08T16:59:00Z"/>
              </w:rPr>
            </w:pPr>
            <w:del w:id="92" w:author="Demon" w:date="2020-07-08T16:59:00Z">
              <w:r w:rsidDel="006C49CF">
                <w:rPr>
                  <w:rFonts w:hint="eastAsia"/>
                </w:rPr>
                <w:delText>RMSE</w:delText>
              </w:r>
            </w:del>
          </w:p>
        </w:tc>
      </w:tr>
      <w:tr w:rsidR="00B91F45" w:rsidDel="006C49CF" w14:paraId="7B72139F" w14:textId="6F1E8AEC" w:rsidTr="001D50BC">
        <w:trPr>
          <w:del w:id="93" w:author="Demon" w:date="2020-07-08T16:59:00Z"/>
        </w:trPr>
        <w:tc>
          <w:tcPr>
            <w:tcW w:w="1526" w:type="dxa"/>
          </w:tcPr>
          <w:p w14:paraId="702ADA57" w14:textId="534F17D3" w:rsidR="00B91F45" w:rsidDel="006C49CF" w:rsidRDefault="00B91F45" w:rsidP="001D50BC">
            <w:pPr>
              <w:jc w:val="center"/>
              <w:rPr>
                <w:del w:id="94" w:author="Demon" w:date="2020-07-08T16:59:00Z"/>
              </w:rPr>
            </w:pPr>
            <w:del w:id="95" w:author="Demon" w:date="2020-07-08T16:59:00Z">
              <w:r w:rsidDel="006C49CF">
                <w:rPr>
                  <w:rFonts w:hint="eastAsia"/>
                </w:rPr>
                <w:delText>12</w:delText>
              </w:r>
            </w:del>
          </w:p>
        </w:tc>
        <w:tc>
          <w:tcPr>
            <w:tcW w:w="3374" w:type="dxa"/>
          </w:tcPr>
          <w:p w14:paraId="37073657" w14:textId="53352218" w:rsidR="00B91F45" w:rsidDel="006C49CF" w:rsidRDefault="00B91F45" w:rsidP="001D50BC">
            <w:pPr>
              <w:jc w:val="center"/>
              <w:rPr>
                <w:del w:id="96" w:author="Demon" w:date="2020-07-08T16:59:00Z"/>
              </w:rPr>
            </w:pPr>
            <w:del w:id="97" w:author="Demon" w:date="2020-07-08T16:59:00Z">
              <w:r w:rsidDel="006C49CF">
                <w:rPr>
                  <w:rFonts w:hint="eastAsia"/>
                </w:rPr>
                <w:delText>第</w:delText>
              </w:r>
              <w:r w:rsidDel="006C49CF">
                <w:rPr>
                  <w:rFonts w:hint="eastAsia"/>
                </w:rPr>
                <w:delText>7</w:delText>
              </w:r>
              <w:r w:rsidDel="006C49CF">
                <w:rPr>
                  <w:rFonts w:hint="eastAsia"/>
                </w:rPr>
                <w:delText>天</w:delText>
              </w:r>
            </w:del>
          </w:p>
        </w:tc>
        <w:tc>
          <w:tcPr>
            <w:tcW w:w="2451" w:type="dxa"/>
          </w:tcPr>
          <w:p w14:paraId="2ABC6F77" w14:textId="4CF365F7" w:rsidR="00B91F45" w:rsidDel="006C49CF" w:rsidRDefault="00B91F45" w:rsidP="001D50BC">
            <w:pPr>
              <w:jc w:val="center"/>
              <w:rPr>
                <w:del w:id="98" w:author="Demon" w:date="2020-07-08T16:59:00Z"/>
              </w:rPr>
            </w:pPr>
            <w:del w:id="99" w:author="Demon" w:date="2020-07-08T16:59:00Z">
              <w:r w:rsidDel="006C49CF">
                <w:rPr>
                  <w:rFonts w:hint="eastAsia"/>
                </w:rPr>
                <w:delText>19.59%</w:delText>
              </w:r>
            </w:del>
          </w:p>
        </w:tc>
        <w:tc>
          <w:tcPr>
            <w:tcW w:w="2451" w:type="dxa"/>
          </w:tcPr>
          <w:p w14:paraId="1A0CE320" w14:textId="5E11E22C" w:rsidR="00B91F45" w:rsidDel="006C49CF" w:rsidRDefault="00B91F45" w:rsidP="001D50BC">
            <w:pPr>
              <w:jc w:val="center"/>
              <w:rPr>
                <w:del w:id="100" w:author="Demon" w:date="2020-07-08T16:59:00Z"/>
              </w:rPr>
            </w:pPr>
            <w:del w:id="101" w:author="Demon" w:date="2020-07-08T16:59:00Z">
              <w:r w:rsidDel="006C49CF">
                <w:rPr>
                  <w:rFonts w:hint="eastAsia"/>
                </w:rPr>
                <w:delText>58.47</w:delText>
              </w:r>
            </w:del>
          </w:p>
        </w:tc>
      </w:tr>
      <w:tr w:rsidR="00B91F45" w:rsidDel="006C49CF" w14:paraId="1CE93F9C" w14:textId="18A6DB40" w:rsidTr="001D50BC">
        <w:trPr>
          <w:del w:id="102" w:author="Demon" w:date="2020-07-08T16:59:00Z"/>
        </w:trPr>
        <w:tc>
          <w:tcPr>
            <w:tcW w:w="1526" w:type="dxa"/>
          </w:tcPr>
          <w:p w14:paraId="263807EF" w14:textId="682B2600" w:rsidR="00B91F45" w:rsidDel="006C49CF" w:rsidRDefault="00B91F45" w:rsidP="001D50BC">
            <w:pPr>
              <w:jc w:val="center"/>
              <w:rPr>
                <w:del w:id="103" w:author="Demon" w:date="2020-07-08T16:59:00Z"/>
              </w:rPr>
            </w:pPr>
            <w:del w:id="104" w:author="Demon" w:date="2020-07-08T16:59:00Z">
              <w:r w:rsidDel="006C49CF">
                <w:rPr>
                  <w:rFonts w:hint="eastAsia"/>
                </w:rPr>
                <w:delText>12</w:delText>
              </w:r>
            </w:del>
          </w:p>
        </w:tc>
        <w:tc>
          <w:tcPr>
            <w:tcW w:w="3374" w:type="dxa"/>
          </w:tcPr>
          <w:p w14:paraId="4E953297" w14:textId="044C7CE3" w:rsidR="00B91F45" w:rsidDel="006C49CF" w:rsidRDefault="00B91F45" w:rsidP="001D50BC">
            <w:pPr>
              <w:jc w:val="center"/>
              <w:rPr>
                <w:del w:id="105" w:author="Demon" w:date="2020-07-08T16:59:00Z"/>
              </w:rPr>
            </w:pPr>
            <w:del w:id="106" w:author="Demon" w:date="2020-07-08T16:59:00Z">
              <w:r w:rsidDel="006C49CF">
                <w:rPr>
                  <w:rFonts w:hint="eastAsia"/>
                </w:rPr>
                <w:delText>第</w:delText>
              </w:r>
              <w:r w:rsidDel="006C49CF">
                <w:rPr>
                  <w:rFonts w:hint="eastAsia"/>
                </w:rPr>
                <w:delText>7</w:delText>
              </w:r>
              <w:r w:rsidDel="006C49CF">
                <w:rPr>
                  <w:rFonts w:hint="eastAsia"/>
                </w:rPr>
                <w:delText>天與第</w:delText>
              </w:r>
              <w:r w:rsidDel="006C49CF">
                <w:rPr>
                  <w:rFonts w:hint="eastAsia"/>
                </w:rPr>
                <w:delText>14</w:delText>
              </w:r>
              <w:r w:rsidDel="006C49CF">
                <w:rPr>
                  <w:rFonts w:hint="eastAsia"/>
                </w:rPr>
                <w:delText>天相加取平均</w:delText>
              </w:r>
            </w:del>
          </w:p>
        </w:tc>
        <w:tc>
          <w:tcPr>
            <w:tcW w:w="2451" w:type="dxa"/>
          </w:tcPr>
          <w:p w14:paraId="4CC2B1BB" w14:textId="43F89CBA" w:rsidR="00B91F45" w:rsidRPr="00B91F45" w:rsidDel="006C49CF" w:rsidRDefault="007E50AC" w:rsidP="001D50BC">
            <w:pPr>
              <w:jc w:val="center"/>
              <w:rPr>
                <w:del w:id="107" w:author="Demon" w:date="2020-07-08T16:59:00Z"/>
              </w:rPr>
            </w:pPr>
            <w:del w:id="108" w:author="Demon" w:date="2020-07-08T16:59:00Z">
              <w:r w:rsidDel="006C49CF">
                <w:rPr>
                  <w:rFonts w:hint="eastAsia"/>
                </w:rPr>
                <w:delText>19.05%</w:delText>
              </w:r>
            </w:del>
          </w:p>
        </w:tc>
        <w:tc>
          <w:tcPr>
            <w:tcW w:w="2451" w:type="dxa"/>
          </w:tcPr>
          <w:p w14:paraId="64293BD5" w14:textId="4FE4D406" w:rsidR="00B91F45" w:rsidDel="006C49CF" w:rsidRDefault="007E50AC" w:rsidP="001D50BC">
            <w:pPr>
              <w:jc w:val="center"/>
              <w:rPr>
                <w:del w:id="109" w:author="Demon" w:date="2020-07-08T16:59:00Z"/>
              </w:rPr>
            </w:pPr>
            <w:del w:id="110" w:author="Demon" w:date="2020-07-08T16:59:00Z">
              <w:r w:rsidDel="006C49CF">
                <w:rPr>
                  <w:rFonts w:hint="eastAsia"/>
                </w:rPr>
                <w:delText>54.55</w:delText>
              </w:r>
            </w:del>
          </w:p>
        </w:tc>
      </w:tr>
      <w:tr w:rsidR="007E50AC" w:rsidDel="006C49CF" w14:paraId="2233E5C8" w14:textId="4841CFD5" w:rsidTr="00B91F45">
        <w:trPr>
          <w:del w:id="111" w:author="Demon" w:date="2020-07-08T16:59:00Z"/>
        </w:trPr>
        <w:tc>
          <w:tcPr>
            <w:tcW w:w="1526" w:type="dxa"/>
          </w:tcPr>
          <w:p w14:paraId="44746B3E" w14:textId="317B5FE8" w:rsidR="007E50AC" w:rsidDel="006C49CF" w:rsidRDefault="007E50AC" w:rsidP="007E50AC">
            <w:pPr>
              <w:jc w:val="center"/>
              <w:rPr>
                <w:del w:id="112" w:author="Demon" w:date="2020-07-08T16:59:00Z"/>
              </w:rPr>
            </w:pPr>
            <w:del w:id="113" w:author="Demon" w:date="2020-07-08T16:59:00Z">
              <w:r w:rsidDel="006C49CF">
                <w:rPr>
                  <w:rFonts w:hint="eastAsia"/>
                </w:rPr>
                <w:delText>8</w:delText>
              </w:r>
            </w:del>
          </w:p>
        </w:tc>
        <w:tc>
          <w:tcPr>
            <w:tcW w:w="3374" w:type="dxa"/>
          </w:tcPr>
          <w:p w14:paraId="4142F221" w14:textId="7119EC9D" w:rsidR="007E50AC" w:rsidDel="006C49CF" w:rsidRDefault="007E50AC" w:rsidP="007E50AC">
            <w:pPr>
              <w:jc w:val="center"/>
              <w:rPr>
                <w:del w:id="114" w:author="Demon" w:date="2020-07-08T16:59:00Z"/>
              </w:rPr>
            </w:pPr>
            <w:del w:id="115" w:author="Demon" w:date="2020-07-08T16:59:00Z">
              <w:r w:rsidDel="006C49CF">
                <w:rPr>
                  <w:rFonts w:hint="eastAsia"/>
                </w:rPr>
                <w:delText>第</w:delText>
              </w:r>
              <w:r w:rsidDel="006C49CF">
                <w:rPr>
                  <w:rFonts w:hint="eastAsia"/>
                </w:rPr>
                <w:delText>7</w:delText>
              </w:r>
              <w:r w:rsidDel="006C49CF">
                <w:rPr>
                  <w:rFonts w:hint="eastAsia"/>
                </w:rPr>
                <w:delText>天</w:delText>
              </w:r>
            </w:del>
          </w:p>
        </w:tc>
        <w:tc>
          <w:tcPr>
            <w:tcW w:w="2451" w:type="dxa"/>
          </w:tcPr>
          <w:p w14:paraId="404FB634" w14:textId="658B890B" w:rsidR="007E50AC" w:rsidDel="006C49CF" w:rsidRDefault="007E50AC" w:rsidP="007E50AC">
            <w:pPr>
              <w:jc w:val="center"/>
              <w:rPr>
                <w:del w:id="116" w:author="Demon" w:date="2020-07-08T16:59:00Z"/>
              </w:rPr>
            </w:pPr>
            <w:del w:id="117" w:author="Demon" w:date="2020-07-08T16:59:00Z">
              <w:r w:rsidDel="006C49CF">
                <w:rPr>
                  <w:rFonts w:hint="eastAsia"/>
                </w:rPr>
                <w:delText>11.24%</w:delText>
              </w:r>
            </w:del>
          </w:p>
        </w:tc>
        <w:tc>
          <w:tcPr>
            <w:tcW w:w="2451" w:type="dxa"/>
          </w:tcPr>
          <w:p w14:paraId="4D0DB70A" w14:textId="0FCD0B93" w:rsidR="007E50AC" w:rsidDel="006C49CF" w:rsidRDefault="007E50AC" w:rsidP="007E50AC">
            <w:pPr>
              <w:jc w:val="center"/>
              <w:rPr>
                <w:del w:id="118" w:author="Demon" w:date="2020-07-08T16:59:00Z"/>
              </w:rPr>
            </w:pPr>
            <w:del w:id="119" w:author="Demon" w:date="2020-07-08T16:59:00Z">
              <w:r w:rsidDel="006C49CF">
                <w:rPr>
                  <w:rFonts w:hint="eastAsia"/>
                </w:rPr>
                <w:delText>50.32</w:delText>
              </w:r>
            </w:del>
          </w:p>
        </w:tc>
      </w:tr>
      <w:tr w:rsidR="007E50AC" w:rsidDel="006C49CF" w14:paraId="0B0AE5A6" w14:textId="092C3902" w:rsidTr="00B91F45">
        <w:trPr>
          <w:del w:id="120" w:author="Demon" w:date="2020-07-08T16:59:00Z"/>
        </w:trPr>
        <w:tc>
          <w:tcPr>
            <w:tcW w:w="1526" w:type="dxa"/>
          </w:tcPr>
          <w:p w14:paraId="7E1B7BBD" w14:textId="6220CD7F" w:rsidR="007E50AC" w:rsidDel="006C49CF" w:rsidRDefault="007E50AC" w:rsidP="007E50AC">
            <w:pPr>
              <w:jc w:val="center"/>
              <w:rPr>
                <w:del w:id="121" w:author="Demon" w:date="2020-07-08T16:59:00Z"/>
              </w:rPr>
            </w:pPr>
            <w:del w:id="122" w:author="Demon" w:date="2020-07-08T16:59:00Z">
              <w:r w:rsidDel="006C49CF">
                <w:rPr>
                  <w:rFonts w:hint="eastAsia"/>
                </w:rPr>
                <w:delText>8</w:delText>
              </w:r>
            </w:del>
          </w:p>
        </w:tc>
        <w:tc>
          <w:tcPr>
            <w:tcW w:w="3374" w:type="dxa"/>
          </w:tcPr>
          <w:p w14:paraId="7F66FB91" w14:textId="14C285B2" w:rsidR="007E50AC" w:rsidDel="006C49CF" w:rsidRDefault="007E50AC" w:rsidP="007E50AC">
            <w:pPr>
              <w:jc w:val="center"/>
              <w:rPr>
                <w:del w:id="123" w:author="Demon" w:date="2020-07-08T16:59:00Z"/>
              </w:rPr>
            </w:pPr>
            <w:del w:id="124" w:author="Demon" w:date="2020-07-08T16:59:00Z">
              <w:r w:rsidDel="006C49CF">
                <w:rPr>
                  <w:rFonts w:hint="eastAsia"/>
                </w:rPr>
                <w:delText>第</w:delText>
              </w:r>
              <w:r w:rsidDel="006C49CF">
                <w:rPr>
                  <w:rFonts w:hint="eastAsia"/>
                </w:rPr>
                <w:delText>7</w:delText>
              </w:r>
              <w:r w:rsidDel="006C49CF">
                <w:rPr>
                  <w:rFonts w:hint="eastAsia"/>
                </w:rPr>
                <w:delText>天與第</w:delText>
              </w:r>
              <w:r w:rsidDel="006C49CF">
                <w:rPr>
                  <w:rFonts w:hint="eastAsia"/>
                </w:rPr>
                <w:delText>14</w:delText>
              </w:r>
              <w:r w:rsidDel="006C49CF">
                <w:rPr>
                  <w:rFonts w:hint="eastAsia"/>
                </w:rPr>
                <w:delText>天相加取平均</w:delText>
              </w:r>
            </w:del>
          </w:p>
        </w:tc>
        <w:tc>
          <w:tcPr>
            <w:tcW w:w="2451" w:type="dxa"/>
          </w:tcPr>
          <w:p w14:paraId="2CCDD7E6" w14:textId="7565F9EB" w:rsidR="007E50AC" w:rsidDel="006C49CF" w:rsidRDefault="007E50AC" w:rsidP="007E50AC">
            <w:pPr>
              <w:jc w:val="center"/>
              <w:rPr>
                <w:del w:id="125" w:author="Demon" w:date="2020-07-08T16:59:00Z"/>
              </w:rPr>
            </w:pPr>
            <w:del w:id="126" w:author="Demon" w:date="2020-07-08T16:59:00Z">
              <w:r w:rsidDel="006C49CF">
                <w:rPr>
                  <w:rFonts w:hint="eastAsia"/>
                </w:rPr>
                <w:delText>10.34%</w:delText>
              </w:r>
            </w:del>
          </w:p>
        </w:tc>
        <w:tc>
          <w:tcPr>
            <w:tcW w:w="2451" w:type="dxa"/>
          </w:tcPr>
          <w:p w14:paraId="6FE04D85" w14:textId="5FB3A0C9" w:rsidR="007E50AC" w:rsidDel="006C49CF" w:rsidRDefault="007E50AC" w:rsidP="007E50AC">
            <w:pPr>
              <w:jc w:val="center"/>
              <w:rPr>
                <w:del w:id="127" w:author="Demon" w:date="2020-07-08T16:59:00Z"/>
              </w:rPr>
            </w:pPr>
            <w:del w:id="128" w:author="Demon" w:date="2020-07-08T16:59:00Z">
              <w:r w:rsidDel="006C49CF">
                <w:rPr>
                  <w:rFonts w:hint="eastAsia"/>
                </w:rPr>
                <w:delText>43.09</w:delText>
              </w:r>
            </w:del>
          </w:p>
        </w:tc>
      </w:tr>
    </w:tbl>
    <w:p w14:paraId="0DD9CEC8" w14:textId="0093AA1E" w:rsidR="00B91F45" w:rsidRPr="00B91F45" w:rsidDel="006C49CF" w:rsidRDefault="00B91F45" w:rsidP="002B07B3">
      <w:pPr>
        <w:rPr>
          <w:del w:id="129" w:author="Demon" w:date="2020-07-08T16:59:00Z"/>
        </w:rPr>
      </w:pPr>
    </w:p>
    <w:p w14:paraId="097E4D22" w14:textId="43C7DD7E" w:rsidR="00486B53" w:rsidRPr="00D93BF8" w:rsidDel="006C49CF" w:rsidRDefault="00486B53" w:rsidP="002B07B3">
      <w:pPr>
        <w:rPr>
          <w:del w:id="130" w:author="Demon" w:date="2020-07-08T16:59:00Z"/>
        </w:rPr>
      </w:pPr>
      <w:del w:id="131" w:author="Demon" w:date="2020-07-08T16:59:00Z">
        <w:r w:rsidDel="006C49CF">
          <w:rPr>
            <w:rFonts w:hint="eastAsia"/>
          </w:rPr>
          <w:delText>目前這邊有比較好</w:delText>
        </w:r>
        <w:r w:rsidDel="006C49CF">
          <w:rPr>
            <w:rFonts w:hint="eastAsia"/>
          </w:rPr>
          <w:delText xml:space="preserve"> </w:delText>
        </w:r>
        <w:r w:rsidDel="006C49CF">
          <w:rPr>
            <w:rFonts w:hint="eastAsia"/>
          </w:rPr>
          <w:delText>目前績效達到</w:delText>
        </w:r>
        <w:r w:rsidDel="006C49CF">
          <w:rPr>
            <w:rFonts w:hint="eastAsia"/>
          </w:rPr>
          <w:delText>MAPE</w:delText>
        </w:r>
        <w:r w:rsidDel="006C49CF">
          <w:rPr>
            <w:rFonts w:hint="eastAsia"/>
          </w:rPr>
          <w:delText>達到</w:delText>
        </w:r>
        <w:r w:rsidRPr="00530B77" w:rsidDel="006C49CF">
          <w:delText>5</w:delText>
        </w:r>
        <w:r w:rsidDel="006C49CF">
          <w:rPr>
            <w:rFonts w:hint="eastAsia"/>
          </w:rPr>
          <w:delText>.</w:delText>
        </w:r>
        <w:r w:rsidRPr="00530B77" w:rsidDel="006C49CF">
          <w:delText>828</w:delText>
        </w:r>
        <w:r w:rsidDel="006C49CF">
          <w:rPr>
            <w:rFonts w:hint="eastAsia"/>
          </w:rPr>
          <w:delText>%</w:delText>
        </w:r>
      </w:del>
    </w:p>
    <w:p w14:paraId="44092284" w14:textId="633F8E87" w:rsidR="00040A25" w:rsidDel="006C49CF" w:rsidRDefault="00530B77" w:rsidP="00040A25">
      <w:pPr>
        <w:pStyle w:val="a7"/>
        <w:numPr>
          <w:ilvl w:val="0"/>
          <w:numId w:val="42"/>
        </w:numPr>
        <w:ind w:leftChars="0"/>
        <w:rPr>
          <w:del w:id="132" w:author="Demon" w:date="2020-07-08T16:59:00Z"/>
        </w:rPr>
      </w:pPr>
      <w:del w:id="133" w:author="Demon" w:date="2020-07-08T16:59:00Z">
        <w:r w:rsidDel="006C49CF">
          <w:rPr>
            <w:rFonts w:hint="eastAsia"/>
          </w:rPr>
          <w:delText>Input Feature:</w:delText>
        </w:r>
        <w:r w:rsidR="00486B53" w:rsidDel="006C49CF">
          <w:delText xml:space="preserve"> </w:delText>
        </w:r>
        <w:r w:rsidR="00040A25" w:rsidDel="006C49CF">
          <w:rPr>
            <w:rFonts w:hint="eastAsia"/>
          </w:rPr>
          <w:delText>取決於</w:delText>
        </w:r>
        <w:r w:rsidR="00040A25" w:rsidDel="006C49CF">
          <w:rPr>
            <w:rFonts w:hint="eastAsia"/>
          </w:rPr>
          <w:delText xml:space="preserve">N </w:delText>
        </w:r>
        <w:r w:rsidR="00040A25" w:rsidDel="006C49CF">
          <w:rPr>
            <w:rFonts w:hint="eastAsia"/>
          </w:rPr>
          <w:delText>一筆</w:delText>
        </w:r>
        <w:r w:rsidR="00040A25" w:rsidDel="006C49CF">
          <w:rPr>
            <w:rFonts w:hint="eastAsia"/>
          </w:rPr>
          <w:delText>input</w:delText>
        </w:r>
        <w:r w:rsidR="00040A25" w:rsidDel="006C49CF">
          <w:rPr>
            <w:rFonts w:hint="eastAsia"/>
          </w:rPr>
          <w:delText>為</w:delText>
        </w:r>
        <w:r w:rsidR="00040A25" w:rsidDel="006C49CF">
          <w:rPr>
            <w:rFonts w:hint="eastAsia"/>
          </w:rPr>
          <w:delText>N(</w:delText>
        </w:r>
        <w:r w:rsidR="00040A25" w:rsidDel="006C49CF">
          <w:rPr>
            <w:rFonts w:hint="eastAsia"/>
          </w:rPr>
          <w:delText>幾日</w:delText>
        </w:r>
        <w:r w:rsidR="00040A25" w:rsidDel="006C49CF">
          <w:rPr>
            <w:rFonts w:hint="eastAsia"/>
          </w:rPr>
          <w:delText>)*24(</w:delText>
        </w:r>
        <w:r w:rsidR="00040A25" w:rsidDel="006C49CF">
          <w:rPr>
            <w:rFonts w:hint="eastAsia"/>
          </w:rPr>
          <w:delText>小時</w:delText>
        </w:r>
        <w:r w:rsidR="00040A25" w:rsidDel="006C49CF">
          <w:rPr>
            <w:rFonts w:hint="eastAsia"/>
          </w:rPr>
          <w:delText>)*4(1</w:delText>
        </w:r>
        <w:r w:rsidR="00040A25" w:rsidDel="006C49CF">
          <w:rPr>
            <w:rFonts w:hint="eastAsia"/>
          </w:rPr>
          <w:delText>小時</w:delText>
        </w:r>
        <w:r w:rsidR="00040A25" w:rsidDel="006C49CF">
          <w:rPr>
            <w:rFonts w:hint="eastAsia"/>
          </w:rPr>
          <w:delText>4</w:delText>
        </w:r>
        <w:r w:rsidR="00040A25" w:rsidDel="006C49CF">
          <w:rPr>
            <w:rFonts w:hint="eastAsia"/>
          </w:rPr>
          <w:delText>個</w:delText>
        </w:r>
        <w:r w:rsidR="00040A25" w:rsidDel="006C49CF">
          <w:rPr>
            <w:rFonts w:hint="eastAsia"/>
          </w:rPr>
          <w:delText>15</w:delText>
        </w:r>
        <w:r w:rsidR="00040A25" w:rsidDel="006C49CF">
          <w:rPr>
            <w:rFonts w:hint="eastAsia"/>
          </w:rPr>
          <w:delText>分鐘時段</w:delText>
        </w:r>
        <w:r w:rsidR="00040A25" w:rsidDel="006C49CF">
          <w:rPr>
            <w:rFonts w:hint="eastAsia"/>
          </w:rPr>
          <w:delText xml:space="preserve">) </w:delText>
        </w:r>
        <w:r w:rsidR="00040A25" w:rsidDel="006C49CF">
          <w:rPr>
            <w:rFonts w:hint="eastAsia"/>
          </w:rPr>
          <w:delText>每一筆含有</w:delText>
        </w:r>
        <w:r w:rsidR="008C534E" w:rsidDel="006C49CF">
          <w:rPr>
            <w:rFonts w:hint="eastAsia"/>
          </w:rPr>
          <w:delText>10</w:delText>
        </w:r>
        <w:r w:rsidR="00486B53" w:rsidDel="006C49CF">
          <w:rPr>
            <w:rFonts w:hint="eastAsia"/>
          </w:rPr>
          <w:delText>類</w:delText>
        </w:r>
        <w:r w:rsidR="00040A25" w:rsidDel="006C49CF">
          <w:rPr>
            <w:rFonts w:hint="eastAsia"/>
          </w:rPr>
          <w:delText>feature</w:delText>
        </w:r>
        <w:r w:rsidR="00486B53" w:rsidDel="006C49CF">
          <w:rPr>
            <w:rFonts w:hint="eastAsia"/>
          </w:rPr>
          <w:delText xml:space="preserve">s </w:delText>
        </w:r>
        <w:r w:rsidR="00486B53" w:rsidDel="006C49CF">
          <w:delText>(</w:delText>
        </w:r>
        <w:r w:rsidR="008C534E" w:rsidDel="006C49CF">
          <w:rPr>
            <w:rFonts w:hint="eastAsia"/>
          </w:rPr>
          <w:delText>10</w:delText>
        </w:r>
        <w:r w:rsidR="00486B53" w:rsidDel="006C49CF">
          <w:rPr>
            <w:rFonts w:hint="eastAsia"/>
          </w:rPr>
          <w:delText>類輸入，第一類的</w:delText>
        </w:r>
        <w:r w:rsidR="00486B53" w:rsidDel="006C49CF">
          <w:rPr>
            <w:rFonts w:hint="eastAsia"/>
          </w:rPr>
          <w:delText>feature</w:delText>
        </w:r>
        <w:r w:rsidR="00486B53" w:rsidDel="006C49CF">
          <w:rPr>
            <w:rFonts w:hint="eastAsia"/>
          </w:rPr>
          <w:delText>數量為</w:delText>
        </w:r>
        <w:r w:rsidR="00486B53" w:rsidDel="006C49CF">
          <w:rPr>
            <w:rFonts w:hint="eastAsia"/>
          </w:rPr>
          <w:delText>N</w:delText>
        </w:r>
        <w:r w:rsidR="00486B53" w:rsidDel="006C49CF">
          <w:delText>*24*4)</w:delText>
        </w:r>
      </w:del>
    </w:p>
    <w:p w14:paraId="28F33AEB" w14:textId="7893009D" w:rsidR="007209F7" w:rsidRPr="00FB5BDC" w:rsidDel="006C49CF" w:rsidRDefault="007209F7" w:rsidP="00530B77">
      <w:pPr>
        <w:pStyle w:val="a7"/>
        <w:numPr>
          <w:ilvl w:val="1"/>
          <w:numId w:val="42"/>
        </w:numPr>
        <w:ind w:leftChars="0"/>
        <w:rPr>
          <w:del w:id="134" w:author="Demon" w:date="2020-07-08T16:59:00Z"/>
        </w:rPr>
      </w:pPr>
      <w:del w:id="135" w:author="Demon" w:date="2020-07-08T16:59:00Z">
        <w:r w:rsidDel="006C49CF">
          <w:rPr>
            <w:rFonts w:hint="eastAsia"/>
          </w:rPr>
          <w:delText>過去</w:delText>
        </w:r>
        <w:r w:rsidDel="006C49CF">
          <w:rPr>
            <w:rFonts w:hint="eastAsia"/>
          </w:rPr>
          <w:delText>N</w:delText>
        </w:r>
        <w:r w:rsidDel="006C49CF">
          <w:rPr>
            <w:rFonts w:hint="eastAsia"/>
          </w:rPr>
          <w:delText>日的每</w:delText>
        </w:r>
        <w:r w:rsidDel="006C49CF">
          <w:rPr>
            <w:rFonts w:hint="eastAsia"/>
          </w:rPr>
          <w:delText>15</w:delText>
        </w:r>
        <w:r w:rsidDel="006C49CF">
          <w:rPr>
            <w:rFonts w:hint="eastAsia"/>
          </w:rPr>
          <w:delText>分鐘的</w:delText>
        </w:r>
        <w:r w:rsidDel="006C49CF">
          <w:delText>”</w:delText>
        </w:r>
        <w:r w:rsidDel="006C49CF">
          <w:rPr>
            <w:rFonts w:hint="eastAsia"/>
          </w:rPr>
          <w:delText>用電量</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時段轉換</w:delText>
        </w:r>
        <w:r w:rsidDel="006C49CF">
          <w:rPr>
            <w:rFonts w:hint="eastAsia"/>
          </w:rPr>
          <w:delText>(</w:delText>
        </w:r>
        <w:r w:rsidDel="006C49CF">
          <w:rPr>
            <w:rFonts w:hint="eastAsia"/>
          </w:rPr>
          <w:delText>數值型態</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溫度</w:delText>
        </w:r>
        <w:r w:rsidDel="006C49CF">
          <w:rPr>
            <w:rFonts w:hint="eastAsia"/>
          </w:rPr>
          <w:delText>(</w:delText>
        </w:r>
        <w:r w:rsidDel="006C49CF">
          <w:rPr>
            <w:rFonts w:hint="eastAsia"/>
          </w:rPr>
          <w:delText>小時</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連續假期長度</w:delText>
        </w:r>
        <w:r w:rsidDel="006C49CF">
          <w:rPr>
            <w:rFonts w:hint="eastAsia"/>
          </w:rPr>
          <w:delText>(</w:delText>
        </w:r>
        <w:r w:rsidDel="006C49CF">
          <w:rPr>
            <w:rFonts w:hint="eastAsia"/>
          </w:rPr>
          <w:delText>連續幾天放假</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WeeK</w:delText>
        </w:r>
        <w:r w:rsidDel="006C49CF">
          <w:delText>”</w:delText>
        </w:r>
      </w:del>
    </w:p>
    <w:p w14:paraId="39B6A50E" w14:textId="0FFD7A08" w:rsidR="00530B77" w:rsidRPr="007209F7" w:rsidDel="006C49CF" w:rsidRDefault="007209F7" w:rsidP="00FB5BDC">
      <w:pPr>
        <w:pStyle w:val="a7"/>
        <w:numPr>
          <w:ilvl w:val="1"/>
          <w:numId w:val="42"/>
        </w:numPr>
        <w:ind w:leftChars="0"/>
        <w:rPr>
          <w:del w:id="136" w:author="Demon" w:date="2020-07-08T16:59:00Z"/>
        </w:rPr>
      </w:pPr>
      <w:del w:id="137" w:author="Demon" w:date="2020-07-08T16:59:00Z">
        <w:r w:rsidDel="006C49CF">
          <w:rPr>
            <w:rFonts w:hint="eastAsia"/>
          </w:rPr>
          <w:delText>D</w:delText>
        </w:r>
        <w:r w:rsidDel="006C49CF">
          <w:rPr>
            <w:rFonts w:hint="eastAsia"/>
          </w:rPr>
          <w:delText>日的每</w:delText>
        </w:r>
        <w:r w:rsidDel="006C49CF">
          <w:rPr>
            <w:rFonts w:hint="eastAsia"/>
          </w:rPr>
          <w:delText>15</w:delText>
        </w:r>
        <w:r w:rsidDel="006C49CF">
          <w:rPr>
            <w:rFonts w:hint="eastAsia"/>
          </w:rPr>
          <w:delText>分鐘的</w:delText>
        </w:r>
        <w:r w:rsidDel="006C49CF">
          <w:delText>”</w:delText>
        </w:r>
        <w:r w:rsidDel="006C49CF">
          <w:rPr>
            <w:rFonts w:hint="eastAsia"/>
          </w:rPr>
          <w:delText>時段轉換</w:delText>
        </w:r>
        <w:r w:rsidDel="006C49CF">
          <w:rPr>
            <w:rFonts w:hint="eastAsia"/>
          </w:rPr>
          <w:delText>(</w:delText>
        </w:r>
        <w:r w:rsidDel="006C49CF">
          <w:rPr>
            <w:rFonts w:hint="eastAsia"/>
          </w:rPr>
          <w:delText>數值型態</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溫度</w:delText>
        </w:r>
        <w:r w:rsidDel="006C49CF">
          <w:rPr>
            <w:rFonts w:hint="eastAsia"/>
          </w:rPr>
          <w:delText>(</w:delText>
        </w:r>
        <w:r w:rsidDel="006C49CF">
          <w:rPr>
            <w:rFonts w:hint="eastAsia"/>
          </w:rPr>
          <w:delText>小時</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連續假期長度</w:delText>
        </w:r>
        <w:r w:rsidDel="006C49CF">
          <w:rPr>
            <w:rFonts w:hint="eastAsia"/>
          </w:rPr>
          <w:delText>(</w:delText>
        </w:r>
        <w:r w:rsidDel="006C49CF">
          <w:rPr>
            <w:rFonts w:hint="eastAsia"/>
          </w:rPr>
          <w:delText>連續幾天放假</w:delText>
        </w:r>
        <w:r w:rsidDel="006C49CF">
          <w:rPr>
            <w:rFonts w:hint="eastAsia"/>
          </w:rPr>
          <w:delText>)</w:delText>
        </w:r>
        <w:r w:rsidDel="006C49CF">
          <w:delText>”</w:delText>
        </w:r>
        <w:r w:rsidDel="006C49CF">
          <w:rPr>
            <w:rFonts w:hint="eastAsia"/>
          </w:rPr>
          <w:delText>,</w:delText>
        </w:r>
        <w:r w:rsidR="00486B53" w:rsidDel="006C49CF">
          <w:delText xml:space="preserve"> </w:delText>
        </w:r>
        <w:r w:rsidDel="006C49CF">
          <w:delText>”</w:delText>
        </w:r>
        <w:r w:rsidDel="006C49CF">
          <w:rPr>
            <w:rFonts w:hint="eastAsia"/>
          </w:rPr>
          <w:delText>WeeK</w:delText>
        </w:r>
        <w:r w:rsidDel="006C49CF">
          <w:delText>”</w:delText>
        </w:r>
        <w:r w:rsidR="008C534E" w:rsidDel="006C49CF">
          <w:rPr>
            <w:rFonts w:hint="eastAsia"/>
          </w:rPr>
          <w:delText>, dayOfYear</w:delText>
        </w:r>
      </w:del>
    </w:p>
    <w:p w14:paraId="2EE6D6AA" w14:textId="049F87CC" w:rsidR="00530B77" w:rsidDel="006C49CF" w:rsidRDefault="00530B77" w:rsidP="00530B77">
      <w:pPr>
        <w:pStyle w:val="a7"/>
        <w:numPr>
          <w:ilvl w:val="0"/>
          <w:numId w:val="42"/>
        </w:numPr>
        <w:ind w:leftChars="0"/>
        <w:rPr>
          <w:del w:id="138" w:author="Demon" w:date="2020-07-08T16:59:00Z"/>
        </w:rPr>
      </w:pPr>
      <w:del w:id="139" w:author="Demon" w:date="2020-07-08T16:59:00Z">
        <w:r w:rsidDel="006C49CF">
          <w:rPr>
            <w:rFonts w:hint="eastAsia"/>
          </w:rPr>
          <w:delText>Output:</w:delText>
        </w:r>
        <w:r w:rsidR="00486B53" w:rsidDel="006C49CF">
          <w:delText xml:space="preserve"> </w:delText>
        </w:r>
        <w:r w:rsidR="00040A25" w:rsidDel="006C49CF">
          <w:rPr>
            <w:rFonts w:hint="eastAsia"/>
          </w:rPr>
          <w:delText>輸出變量</w:delText>
        </w:r>
        <w:r w:rsidR="00040A25" w:rsidDel="006C49CF">
          <w:rPr>
            <w:rFonts w:hint="eastAsia"/>
          </w:rPr>
          <w:delText xml:space="preserve"> 96</w:delText>
        </w:r>
        <w:r w:rsidR="00040A25" w:rsidDel="006C49CF">
          <w:rPr>
            <w:rFonts w:hint="eastAsia"/>
          </w:rPr>
          <w:delText>個</w:delText>
        </w:r>
        <w:r w:rsidR="00040A25" w:rsidDel="006C49CF">
          <w:rPr>
            <w:rFonts w:hint="eastAsia"/>
          </w:rPr>
          <w:delText xml:space="preserve"> </w:delText>
        </w:r>
      </w:del>
    </w:p>
    <w:p w14:paraId="68C603A8" w14:textId="6DF05A30" w:rsidR="00530B77" w:rsidDel="006C49CF" w:rsidRDefault="007209F7" w:rsidP="00530B77">
      <w:pPr>
        <w:pStyle w:val="a7"/>
        <w:numPr>
          <w:ilvl w:val="1"/>
          <w:numId w:val="42"/>
        </w:numPr>
        <w:ind w:leftChars="0"/>
        <w:rPr>
          <w:del w:id="140" w:author="Demon" w:date="2020-07-08T16:59:00Z"/>
        </w:rPr>
      </w:pPr>
      <w:del w:id="141" w:author="Demon" w:date="2020-07-08T16:59:00Z">
        <w:r w:rsidDel="006C49CF">
          <w:rPr>
            <w:rFonts w:hint="eastAsia"/>
          </w:rPr>
          <w:delText>D</w:delText>
        </w:r>
        <w:r w:rsidDel="006C49CF">
          <w:rPr>
            <w:rFonts w:hint="eastAsia"/>
          </w:rPr>
          <w:delText>日每</w:delText>
        </w:r>
        <w:r w:rsidDel="006C49CF">
          <w:rPr>
            <w:rFonts w:hint="eastAsia"/>
          </w:rPr>
          <w:delText>15</w:delText>
        </w:r>
        <w:r w:rsidDel="006C49CF">
          <w:rPr>
            <w:rFonts w:hint="eastAsia"/>
          </w:rPr>
          <w:delText>分鐘用電量</w:delText>
        </w:r>
      </w:del>
    </w:p>
    <w:p w14:paraId="1967854A" w14:textId="38C0E2D1" w:rsidR="00FB5BDC" w:rsidDel="006C49CF" w:rsidRDefault="00FB5BDC" w:rsidP="00E32AA4">
      <w:pPr>
        <w:rPr>
          <w:del w:id="142" w:author="Demon" w:date="2020-07-08T16:59:00Z"/>
        </w:rPr>
      </w:pPr>
    </w:p>
    <w:p w14:paraId="0F874450" w14:textId="1BACCFD8" w:rsidR="00530B77" w:rsidDel="006C49CF" w:rsidRDefault="00530B77" w:rsidP="00530B77">
      <w:pPr>
        <w:pStyle w:val="a7"/>
        <w:numPr>
          <w:ilvl w:val="0"/>
          <w:numId w:val="42"/>
        </w:numPr>
        <w:ind w:leftChars="0"/>
        <w:rPr>
          <w:del w:id="143" w:author="Demon" w:date="2020-07-08T16:59:00Z"/>
        </w:rPr>
      </w:pPr>
      <w:del w:id="144" w:author="Demon" w:date="2020-07-08T16:59:00Z">
        <w:r w:rsidDel="006C49CF">
          <w:rPr>
            <w:rFonts w:hint="eastAsia"/>
          </w:rPr>
          <w:delText>Normalization:</w:delText>
        </w:r>
      </w:del>
    </w:p>
    <w:p w14:paraId="53546357" w14:textId="41B8D8AE" w:rsidR="00530B77" w:rsidDel="006C49CF" w:rsidRDefault="007209F7" w:rsidP="00530B77">
      <w:pPr>
        <w:pStyle w:val="a7"/>
        <w:numPr>
          <w:ilvl w:val="1"/>
          <w:numId w:val="42"/>
        </w:numPr>
        <w:ind w:leftChars="0"/>
        <w:rPr>
          <w:del w:id="145" w:author="Demon" w:date="2020-07-08T16:59:00Z"/>
        </w:rPr>
      </w:pPr>
      <w:del w:id="146" w:author="Demon" w:date="2020-07-08T16:59:00Z">
        <w:r w:rsidDel="006C49CF">
          <w:rPr>
            <w:rFonts w:hint="eastAsia"/>
          </w:rPr>
          <w:delText>除以</w:delText>
        </w:r>
        <w:r w:rsidDel="006C49CF">
          <w:rPr>
            <w:rFonts w:hint="eastAsia"/>
          </w:rPr>
          <w:delText>Train_dataset</w:delText>
        </w:r>
        <w:r w:rsidDel="006C49CF">
          <w:rPr>
            <w:rFonts w:hint="eastAsia"/>
          </w:rPr>
          <w:delText>的</w:delText>
        </w:r>
        <w:r w:rsidDel="006C49CF">
          <w:rPr>
            <w:rFonts w:hint="eastAsia"/>
          </w:rPr>
          <w:delText>feature</w:delText>
        </w:r>
        <w:r w:rsidDel="006C49CF">
          <w:rPr>
            <w:rFonts w:hint="eastAsia"/>
          </w:rPr>
          <w:delText>最大值</w:delText>
        </w:r>
      </w:del>
    </w:p>
    <w:p w14:paraId="0A133602" w14:textId="6B5D62BA" w:rsidR="00530B77" w:rsidDel="006C49CF" w:rsidRDefault="00530B77" w:rsidP="002B07B3">
      <w:pPr>
        <w:rPr>
          <w:del w:id="147" w:author="Demon" w:date="2020-07-08T16:59:00Z"/>
        </w:rPr>
      </w:pPr>
    </w:p>
    <w:p w14:paraId="0A17C4B8" w14:textId="60EFAA8B" w:rsidR="00530B77" w:rsidDel="006C49CF" w:rsidRDefault="00530B77" w:rsidP="005D5953">
      <w:pPr>
        <w:pStyle w:val="a7"/>
        <w:numPr>
          <w:ilvl w:val="0"/>
          <w:numId w:val="61"/>
        </w:numPr>
        <w:ind w:leftChars="0"/>
        <w:rPr>
          <w:del w:id="148" w:author="Demon" w:date="2020-07-08T16:59:00Z"/>
        </w:rPr>
      </w:pPr>
      <w:del w:id="149" w:author="Demon" w:date="2020-07-08T16:59:00Z">
        <w:r w:rsidDel="006C49CF">
          <w:rPr>
            <w:rFonts w:hint="eastAsia"/>
          </w:rPr>
          <w:delText>Train dataset</w:delText>
        </w:r>
      </w:del>
    </w:p>
    <w:p w14:paraId="3F872E53" w14:textId="5C2B3EA2" w:rsidR="00530B77" w:rsidDel="006C49CF" w:rsidRDefault="00530B77" w:rsidP="005D5953">
      <w:pPr>
        <w:pStyle w:val="a7"/>
        <w:numPr>
          <w:ilvl w:val="1"/>
          <w:numId w:val="61"/>
        </w:numPr>
        <w:ind w:leftChars="0"/>
        <w:rPr>
          <w:del w:id="150" w:author="Demon" w:date="2020-07-08T16:59:00Z"/>
        </w:rPr>
      </w:pPr>
      <w:del w:id="151" w:author="Demon" w:date="2020-07-08T16:59:00Z">
        <w:r w:rsidDel="006C49CF">
          <w:rPr>
            <w:rFonts w:hint="eastAsia"/>
          </w:rPr>
          <w:delText>2018 without August</w:delText>
        </w:r>
      </w:del>
    </w:p>
    <w:p w14:paraId="194E8CE3" w14:textId="0837594D" w:rsidR="00530B77" w:rsidDel="006C49CF" w:rsidRDefault="00530B77" w:rsidP="005D5953">
      <w:pPr>
        <w:pStyle w:val="a7"/>
        <w:numPr>
          <w:ilvl w:val="0"/>
          <w:numId w:val="61"/>
        </w:numPr>
        <w:ind w:leftChars="0"/>
        <w:rPr>
          <w:del w:id="152" w:author="Demon" w:date="2020-07-08T16:59:00Z"/>
        </w:rPr>
      </w:pPr>
      <w:del w:id="153" w:author="Demon" w:date="2020-07-08T16:59:00Z">
        <w:r w:rsidDel="006C49CF">
          <w:rPr>
            <w:rFonts w:hint="eastAsia"/>
          </w:rPr>
          <w:delText>Test Dataset</w:delText>
        </w:r>
      </w:del>
    </w:p>
    <w:p w14:paraId="1E5D362A" w14:textId="45CA8FEC" w:rsidR="00530B77" w:rsidDel="006C49CF" w:rsidRDefault="00530B77" w:rsidP="005D5953">
      <w:pPr>
        <w:pStyle w:val="a7"/>
        <w:numPr>
          <w:ilvl w:val="1"/>
          <w:numId w:val="61"/>
        </w:numPr>
        <w:ind w:leftChars="0"/>
        <w:rPr>
          <w:del w:id="154" w:author="Demon" w:date="2020-07-08T16:59:00Z"/>
        </w:rPr>
      </w:pPr>
      <w:del w:id="155" w:author="Demon" w:date="2020-07-08T16:59:00Z">
        <w:r w:rsidDel="006C49CF">
          <w:rPr>
            <w:rFonts w:hint="eastAsia"/>
          </w:rPr>
          <w:delText>2018 August</w:delText>
        </w:r>
      </w:del>
    </w:p>
    <w:p w14:paraId="543623D2" w14:textId="2C70FAF2" w:rsidR="00530B77" w:rsidDel="006C49CF" w:rsidRDefault="00530B77" w:rsidP="005D5953">
      <w:pPr>
        <w:pStyle w:val="a7"/>
        <w:numPr>
          <w:ilvl w:val="0"/>
          <w:numId w:val="61"/>
        </w:numPr>
        <w:ind w:leftChars="0"/>
        <w:rPr>
          <w:del w:id="156" w:author="Demon" w:date="2020-07-08T16:59:00Z"/>
        </w:rPr>
      </w:pPr>
      <w:del w:id="157" w:author="Demon" w:date="2020-07-08T16:59:00Z">
        <w:r w:rsidDel="006C49CF">
          <w:rPr>
            <w:rFonts w:hint="eastAsia"/>
          </w:rPr>
          <w:delText>The Model Structure</w:delText>
        </w:r>
      </w:del>
    </w:p>
    <w:p w14:paraId="7DDD3E8F" w14:textId="19A6B564" w:rsidR="00530B77" w:rsidDel="006C49CF" w:rsidRDefault="00530B77" w:rsidP="00530B77">
      <w:pPr>
        <w:rPr>
          <w:del w:id="158" w:author="Demon" w:date="2020-07-08T16:59:00Z"/>
        </w:rPr>
      </w:pPr>
      <w:del w:id="159" w:author="Demon" w:date="2020-07-08T16:59:00Z">
        <w:r w:rsidRPr="00530B77" w:rsidDel="006C49CF">
          <w:rPr>
            <w:noProof/>
          </w:rPr>
          <w:drawing>
            <wp:inline distT="0" distB="0" distL="0" distR="0" wp14:anchorId="16EC851E" wp14:editId="2A90E806">
              <wp:extent cx="4331970" cy="1948815"/>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31970" cy="1948815"/>
                      </a:xfrm>
                      <a:prstGeom prst="rect">
                        <a:avLst/>
                      </a:prstGeom>
                    </pic:spPr>
                  </pic:pic>
                </a:graphicData>
              </a:graphic>
            </wp:inline>
          </w:drawing>
        </w:r>
      </w:del>
    </w:p>
    <w:p w14:paraId="15C83DA2" w14:textId="2B898FAD" w:rsidR="00530B77" w:rsidDel="006C49CF" w:rsidRDefault="00530B77" w:rsidP="00530B77">
      <w:pPr>
        <w:rPr>
          <w:del w:id="160" w:author="Demon" w:date="2020-07-08T16:59:00Z"/>
        </w:rPr>
      </w:pPr>
    </w:p>
    <w:p w14:paraId="50F0A9C6" w14:textId="7386E4E7" w:rsidR="00530B77" w:rsidDel="006C49CF" w:rsidRDefault="00D93BF8" w:rsidP="005D5953">
      <w:pPr>
        <w:pStyle w:val="a7"/>
        <w:numPr>
          <w:ilvl w:val="0"/>
          <w:numId w:val="62"/>
        </w:numPr>
        <w:ind w:leftChars="0"/>
        <w:rPr>
          <w:del w:id="161" w:author="Demon" w:date="2020-07-08T16:59:00Z"/>
        </w:rPr>
      </w:pPr>
      <w:del w:id="162" w:author="Demon" w:date="2020-07-08T16:59:00Z">
        <w:r w:rsidDel="006C49CF">
          <w:rPr>
            <w:rFonts w:hint="eastAsia"/>
          </w:rPr>
          <w:delText xml:space="preserve">Test 1 : August </w:delText>
        </w:r>
        <w:r w:rsidR="00530B77" w:rsidDel="006C49CF">
          <w:rPr>
            <w:rFonts w:hint="eastAsia"/>
          </w:rPr>
          <w:delText>MAPE Matrix</w:delText>
        </w:r>
      </w:del>
    </w:p>
    <w:tbl>
      <w:tblPr>
        <w:tblStyle w:val="aa"/>
        <w:tblW w:w="0" w:type="auto"/>
        <w:tblLook w:val="04A0" w:firstRow="1" w:lastRow="0" w:firstColumn="1" w:lastColumn="0" w:noHBand="0" w:noVBand="1"/>
      </w:tblPr>
      <w:tblGrid>
        <w:gridCol w:w="2509"/>
        <w:gridCol w:w="2454"/>
        <w:gridCol w:w="2407"/>
        <w:gridCol w:w="2592"/>
      </w:tblGrid>
      <w:tr w:rsidR="00530B77" w:rsidDel="006C49CF" w14:paraId="100D8686" w14:textId="4867F3B2" w:rsidTr="005D5953">
        <w:trPr>
          <w:del w:id="163" w:author="Demon" w:date="2020-07-08T16:59:00Z"/>
        </w:trPr>
        <w:tc>
          <w:tcPr>
            <w:tcW w:w="2509" w:type="dxa"/>
          </w:tcPr>
          <w:p w14:paraId="2F0CF261" w14:textId="7051B789" w:rsidR="00530B77" w:rsidDel="006C49CF" w:rsidRDefault="00530B77" w:rsidP="005D5953">
            <w:pPr>
              <w:jc w:val="center"/>
              <w:rPr>
                <w:del w:id="164" w:author="Demon" w:date="2020-07-08T16:59:00Z"/>
              </w:rPr>
            </w:pPr>
            <w:del w:id="165" w:author="Demon" w:date="2020-07-08T16:59:00Z">
              <w:r w:rsidDel="006C49CF">
                <w:rPr>
                  <w:rFonts w:hint="eastAsia"/>
                </w:rPr>
                <w:delText>N days ago</w:delText>
              </w:r>
            </w:del>
          </w:p>
        </w:tc>
        <w:tc>
          <w:tcPr>
            <w:tcW w:w="2454" w:type="dxa"/>
          </w:tcPr>
          <w:p w14:paraId="16891C7C" w14:textId="7C240DFE" w:rsidR="00530B77" w:rsidDel="006C49CF" w:rsidRDefault="00530B77" w:rsidP="00530B77">
            <w:pPr>
              <w:jc w:val="center"/>
              <w:rPr>
                <w:del w:id="166" w:author="Demon" w:date="2020-07-08T16:59:00Z"/>
              </w:rPr>
            </w:pPr>
            <w:del w:id="167" w:author="Demon" w:date="2020-07-08T16:59:00Z">
              <w:r w:rsidDel="006C49CF">
                <w:rPr>
                  <w:rFonts w:hint="eastAsia"/>
                </w:rPr>
                <w:delText>Total epoch amount</w:delText>
              </w:r>
            </w:del>
          </w:p>
        </w:tc>
        <w:tc>
          <w:tcPr>
            <w:tcW w:w="2407" w:type="dxa"/>
          </w:tcPr>
          <w:p w14:paraId="2060EDD6" w14:textId="5A57BA9D" w:rsidR="00530B77" w:rsidDel="006C49CF" w:rsidRDefault="00530B77" w:rsidP="00530B77">
            <w:pPr>
              <w:jc w:val="center"/>
              <w:rPr>
                <w:del w:id="168" w:author="Demon" w:date="2020-07-08T16:59:00Z"/>
              </w:rPr>
            </w:pPr>
            <w:del w:id="169" w:author="Demon" w:date="2020-07-08T16:59:00Z">
              <w:r w:rsidDel="006C49CF">
                <w:rPr>
                  <w:rFonts w:hint="eastAsia"/>
                </w:rPr>
                <w:delText>Once Epoch times</w:delText>
              </w:r>
            </w:del>
          </w:p>
        </w:tc>
        <w:tc>
          <w:tcPr>
            <w:tcW w:w="2592" w:type="dxa"/>
          </w:tcPr>
          <w:p w14:paraId="1EBB3C85" w14:textId="5A3F45DC" w:rsidR="00530B77" w:rsidDel="006C49CF" w:rsidRDefault="00530B77" w:rsidP="005D5953">
            <w:pPr>
              <w:jc w:val="center"/>
              <w:rPr>
                <w:del w:id="170" w:author="Demon" w:date="2020-07-08T16:59:00Z"/>
              </w:rPr>
            </w:pPr>
            <w:del w:id="171" w:author="Demon" w:date="2020-07-08T16:59:00Z">
              <w:r w:rsidDel="006C49CF">
                <w:rPr>
                  <w:rFonts w:hint="eastAsia"/>
                </w:rPr>
                <w:delText>Mape</w:delText>
              </w:r>
            </w:del>
          </w:p>
        </w:tc>
      </w:tr>
      <w:tr w:rsidR="00530B77" w:rsidDel="006C49CF" w14:paraId="66E75B8D" w14:textId="1B277057" w:rsidTr="005D5953">
        <w:trPr>
          <w:del w:id="172" w:author="Demon" w:date="2020-07-08T16:59:00Z"/>
        </w:trPr>
        <w:tc>
          <w:tcPr>
            <w:tcW w:w="2509" w:type="dxa"/>
          </w:tcPr>
          <w:p w14:paraId="71EE6BBD" w14:textId="3A760A45" w:rsidR="00530B77" w:rsidDel="006C49CF" w:rsidRDefault="00530B77" w:rsidP="005D5953">
            <w:pPr>
              <w:jc w:val="center"/>
              <w:rPr>
                <w:del w:id="173" w:author="Demon" w:date="2020-07-08T16:59:00Z"/>
              </w:rPr>
            </w:pPr>
            <w:del w:id="174" w:author="Demon" w:date="2020-07-08T16:59:00Z">
              <w:r w:rsidDel="006C49CF">
                <w:rPr>
                  <w:rFonts w:hint="eastAsia"/>
                </w:rPr>
                <w:delText>3</w:delText>
              </w:r>
            </w:del>
          </w:p>
        </w:tc>
        <w:tc>
          <w:tcPr>
            <w:tcW w:w="2454" w:type="dxa"/>
          </w:tcPr>
          <w:p w14:paraId="696CEB41" w14:textId="653F064A" w:rsidR="00530B77" w:rsidDel="006C49CF" w:rsidRDefault="00530B77" w:rsidP="005D5953">
            <w:pPr>
              <w:jc w:val="center"/>
              <w:rPr>
                <w:del w:id="175" w:author="Demon" w:date="2020-07-08T16:59:00Z"/>
              </w:rPr>
            </w:pPr>
            <w:del w:id="176" w:author="Demon" w:date="2020-07-08T16:59:00Z">
              <w:r w:rsidDel="006C49CF">
                <w:rPr>
                  <w:rFonts w:hint="eastAsia"/>
                </w:rPr>
                <w:delText>1168</w:delText>
              </w:r>
            </w:del>
          </w:p>
        </w:tc>
        <w:tc>
          <w:tcPr>
            <w:tcW w:w="2407" w:type="dxa"/>
          </w:tcPr>
          <w:p w14:paraId="6DDAB9D1" w14:textId="01D74033" w:rsidR="00530B77" w:rsidDel="006C49CF" w:rsidRDefault="00530B77" w:rsidP="005D5953">
            <w:pPr>
              <w:jc w:val="center"/>
              <w:rPr>
                <w:del w:id="177" w:author="Demon" w:date="2020-07-08T16:59:00Z"/>
              </w:rPr>
            </w:pPr>
            <w:del w:id="178" w:author="Demon" w:date="2020-07-08T16:59:00Z">
              <w:r w:rsidDel="006C49CF">
                <w:rPr>
                  <w:rFonts w:hint="eastAsia"/>
                </w:rPr>
                <w:delText>5s</w:delText>
              </w:r>
            </w:del>
          </w:p>
        </w:tc>
        <w:tc>
          <w:tcPr>
            <w:tcW w:w="2592" w:type="dxa"/>
          </w:tcPr>
          <w:p w14:paraId="62A8202D" w14:textId="1382C760" w:rsidR="00530B77" w:rsidDel="006C49CF" w:rsidRDefault="00530B77" w:rsidP="005D5953">
            <w:pPr>
              <w:jc w:val="center"/>
              <w:rPr>
                <w:del w:id="179" w:author="Demon" w:date="2020-07-08T16:59:00Z"/>
              </w:rPr>
            </w:pPr>
            <w:del w:id="180" w:author="Demon" w:date="2020-07-08T16:59:00Z">
              <w:r w:rsidDel="006C49CF">
                <w:rPr>
                  <w:rFonts w:hint="eastAsia"/>
                </w:rPr>
                <w:delText>6.66%</w:delText>
              </w:r>
            </w:del>
          </w:p>
        </w:tc>
      </w:tr>
      <w:tr w:rsidR="00530B77" w:rsidDel="006C49CF" w14:paraId="030381AE" w14:textId="13F3D8EB" w:rsidTr="00530B77">
        <w:trPr>
          <w:del w:id="181" w:author="Demon" w:date="2020-07-08T16:59:00Z"/>
        </w:trPr>
        <w:tc>
          <w:tcPr>
            <w:tcW w:w="2509" w:type="dxa"/>
          </w:tcPr>
          <w:p w14:paraId="1341E584" w14:textId="45C828AC" w:rsidR="00530B77" w:rsidDel="006C49CF" w:rsidRDefault="00530B77" w:rsidP="005D5953">
            <w:pPr>
              <w:jc w:val="center"/>
              <w:rPr>
                <w:del w:id="182" w:author="Demon" w:date="2020-07-08T16:59:00Z"/>
              </w:rPr>
            </w:pPr>
            <w:del w:id="183" w:author="Demon" w:date="2020-07-08T16:59:00Z">
              <w:r w:rsidDel="006C49CF">
                <w:rPr>
                  <w:rFonts w:hint="eastAsia"/>
                </w:rPr>
                <w:delText>5</w:delText>
              </w:r>
            </w:del>
          </w:p>
        </w:tc>
        <w:tc>
          <w:tcPr>
            <w:tcW w:w="2454" w:type="dxa"/>
          </w:tcPr>
          <w:p w14:paraId="620EB545" w14:textId="198E40FA" w:rsidR="00530B77" w:rsidDel="006C49CF" w:rsidRDefault="00BD6ADA" w:rsidP="005D5953">
            <w:pPr>
              <w:jc w:val="center"/>
              <w:rPr>
                <w:del w:id="184" w:author="Demon" w:date="2020-07-08T16:59:00Z"/>
              </w:rPr>
            </w:pPr>
            <w:del w:id="185" w:author="Demon" w:date="2020-07-08T16:59:00Z">
              <w:r w:rsidDel="006C49CF">
                <w:rPr>
                  <w:rFonts w:hint="eastAsia"/>
                </w:rPr>
                <w:delText>1307</w:delText>
              </w:r>
            </w:del>
          </w:p>
        </w:tc>
        <w:tc>
          <w:tcPr>
            <w:tcW w:w="2407" w:type="dxa"/>
          </w:tcPr>
          <w:p w14:paraId="694CFA5F" w14:textId="45BCC8ED" w:rsidR="00530B77" w:rsidDel="006C49CF" w:rsidRDefault="00BD6ADA" w:rsidP="005D5953">
            <w:pPr>
              <w:jc w:val="center"/>
              <w:rPr>
                <w:del w:id="186" w:author="Demon" w:date="2020-07-08T16:59:00Z"/>
              </w:rPr>
            </w:pPr>
            <w:del w:id="187" w:author="Demon" w:date="2020-07-08T16:59:00Z">
              <w:r w:rsidDel="006C49CF">
                <w:rPr>
                  <w:rFonts w:hint="eastAsia"/>
                </w:rPr>
                <w:delText>8s</w:delText>
              </w:r>
            </w:del>
          </w:p>
        </w:tc>
        <w:tc>
          <w:tcPr>
            <w:tcW w:w="2592" w:type="dxa"/>
          </w:tcPr>
          <w:p w14:paraId="492DF457" w14:textId="02D0810F" w:rsidR="00530B77" w:rsidDel="006C49CF" w:rsidRDefault="00BD6ADA" w:rsidP="005D5953">
            <w:pPr>
              <w:jc w:val="center"/>
              <w:rPr>
                <w:del w:id="188" w:author="Demon" w:date="2020-07-08T16:59:00Z"/>
              </w:rPr>
            </w:pPr>
            <w:del w:id="189" w:author="Demon" w:date="2020-07-08T16:59:00Z">
              <w:r w:rsidDel="006C49CF">
                <w:rPr>
                  <w:rFonts w:hint="eastAsia"/>
                </w:rPr>
                <w:delText>6.04%</w:delText>
              </w:r>
            </w:del>
          </w:p>
        </w:tc>
      </w:tr>
      <w:tr w:rsidR="00530B77" w:rsidDel="006C49CF" w14:paraId="20DAB43F" w14:textId="6C4796DE" w:rsidTr="005D5953">
        <w:trPr>
          <w:del w:id="190" w:author="Demon" w:date="2020-07-08T16:59:00Z"/>
        </w:trPr>
        <w:tc>
          <w:tcPr>
            <w:tcW w:w="2509" w:type="dxa"/>
          </w:tcPr>
          <w:p w14:paraId="54B01E11" w14:textId="749980D6" w:rsidR="00530B77" w:rsidDel="006C49CF" w:rsidRDefault="00530B77" w:rsidP="005D5953">
            <w:pPr>
              <w:jc w:val="center"/>
              <w:rPr>
                <w:del w:id="191" w:author="Demon" w:date="2020-07-08T16:59:00Z"/>
              </w:rPr>
            </w:pPr>
            <w:del w:id="192" w:author="Demon" w:date="2020-07-08T16:59:00Z">
              <w:r w:rsidDel="006C49CF">
                <w:rPr>
                  <w:rFonts w:hint="eastAsia"/>
                </w:rPr>
                <w:delText>7</w:delText>
              </w:r>
            </w:del>
          </w:p>
        </w:tc>
        <w:tc>
          <w:tcPr>
            <w:tcW w:w="2454" w:type="dxa"/>
          </w:tcPr>
          <w:p w14:paraId="560200CC" w14:textId="08FF5AFA" w:rsidR="00530B77" w:rsidDel="006C49CF" w:rsidRDefault="00530B77" w:rsidP="005D5953">
            <w:pPr>
              <w:jc w:val="center"/>
              <w:rPr>
                <w:del w:id="193" w:author="Demon" w:date="2020-07-08T16:59:00Z"/>
              </w:rPr>
            </w:pPr>
            <w:del w:id="194" w:author="Demon" w:date="2020-07-08T16:59:00Z">
              <w:r w:rsidDel="006C49CF">
                <w:rPr>
                  <w:rFonts w:hint="eastAsia"/>
                </w:rPr>
                <w:delText>861</w:delText>
              </w:r>
            </w:del>
          </w:p>
        </w:tc>
        <w:tc>
          <w:tcPr>
            <w:tcW w:w="2407" w:type="dxa"/>
          </w:tcPr>
          <w:p w14:paraId="4BD6A64A" w14:textId="2AE1FA1A" w:rsidR="00530B77" w:rsidDel="006C49CF" w:rsidRDefault="00530B77" w:rsidP="005D5953">
            <w:pPr>
              <w:jc w:val="center"/>
              <w:rPr>
                <w:del w:id="195" w:author="Demon" w:date="2020-07-08T16:59:00Z"/>
              </w:rPr>
            </w:pPr>
            <w:del w:id="196" w:author="Demon" w:date="2020-07-08T16:59:00Z">
              <w:r w:rsidDel="006C49CF">
                <w:rPr>
                  <w:rFonts w:hint="eastAsia"/>
                </w:rPr>
                <w:delText>11</w:delText>
              </w:r>
              <w:r w:rsidR="00E266BE" w:rsidDel="006C49CF">
                <w:delText>s</w:delText>
              </w:r>
            </w:del>
          </w:p>
        </w:tc>
        <w:tc>
          <w:tcPr>
            <w:tcW w:w="2592" w:type="dxa"/>
          </w:tcPr>
          <w:p w14:paraId="037E56F5" w14:textId="70C90EBF" w:rsidR="00530B77" w:rsidDel="006C49CF" w:rsidRDefault="00530B77" w:rsidP="005D5953">
            <w:pPr>
              <w:jc w:val="center"/>
              <w:rPr>
                <w:del w:id="197" w:author="Demon" w:date="2020-07-08T16:59:00Z"/>
              </w:rPr>
            </w:pPr>
            <w:del w:id="198" w:author="Demon" w:date="2020-07-08T16:59:00Z">
              <w:r w:rsidDel="006C49CF">
                <w:rPr>
                  <w:rFonts w:hint="eastAsia"/>
                </w:rPr>
                <w:delText>5.84%</w:delText>
              </w:r>
            </w:del>
          </w:p>
        </w:tc>
      </w:tr>
      <w:tr w:rsidR="00530B77" w:rsidDel="006C49CF" w14:paraId="7540CDD6" w14:textId="3417BF36" w:rsidTr="005D5953">
        <w:trPr>
          <w:del w:id="199" w:author="Demon" w:date="2020-07-08T16:59:00Z"/>
        </w:trPr>
        <w:tc>
          <w:tcPr>
            <w:tcW w:w="2509" w:type="dxa"/>
          </w:tcPr>
          <w:p w14:paraId="0141940E" w14:textId="1D18E435" w:rsidR="00530B77" w:rsidDel="006C49CF" w:rsidRDefault="00530B77" w:rsidP="005D5953">
            <w:pPr>
              <w:jc w:val="center"/>
              <w:rPr>
                <w:del w:id="200" w:author="Demon" w:date="2020-07-08T16:59:00Z"/>
              </w:rPr>
            </w:pPr>
            <w:del w:id="201" w:author="Demon" w:date="2020-07-08T16:59:00Z">
              <w:r w:rsidDel="006C49CF">
                <w:rPr>
                  <w:rFonts w:hint="eastAsia"/>
                </w:rPr>
                <w:delText>14</w:delText>
              </w:r>
            </w:del>
          </w:p>
        </w:tc>
        <w:tc>
          <w:tcPr>
            <w:tcW w:w="2454" w:type="dxa"/>
          </w:tcPr>
          <w:p w14:paraId="6F0068B6" w14:textId="5B491CC7" w:rsidR="00530B77" w:rsidDel="006C49CF" w:rsidRDefault="00530B77" w:rsidP="005D5953">
            <w:pPr>
              <w:jc w:val="center"/>
              <w:rPr>
                <w:del w:id="202" w:author="Demon" w:date="2020-07-08T16:59:00Z"/>
              </w:rPr>
            </w:pPr>
            <w:del w:id="203" w:author="Demon" w:date="2020-07-08T16:59:00Z">
              <w:r w:rsidDel="006C49CF">
                <w:rPr>
                  <w:rFonts w:hint="eastAsia"/>
                </w:rPr>
                <w:delText>651</w:delText>
              </w:r>
            </w:del>
          </w:p>
        </w:tc>
        <w:tc>
          <w:tcPr>
            <w:tcW w:w="2407" w:type="dxa"/>
          </w:tcPr>
          <w:p w14:paraId="6114F3E8" w14:textId="5D9CCEF0" w:rsidR="00530B77" w:rsidDel="006C49CF" w:rsidRDefault="00530B77" w:rsidP="005D5953">
            <w:pPr>
              <w:jc w:val="center"/>
              <w:rPr>
                <w:del w:id="204" w:author="Demon" w:date="2020-07-08T16:59:00Z"/>
              </w:rPr>
            </w:pPr>
            <w:del w:id="205" w:author="Demon" w:date="2020-07-08T16:59:00Z">
              <w:r w:rsidDel="006C49CF">
                <w:rPr>
                  <w:rFonts w:hint="eastAsia"/>
                </w:rPr>
                <w:delText>20s</w:delText>
              </w:r>
            </w:del>
          </w:p>
        </w:tc>
        <w:tc>
          <w:tcPr>
            <w:tcW w:w="2592" w:type="dxa"/>
          </w:tcPr>
          <w:p w14:paraId="4BD99548" w14:textId="3436C45C" w:rsidR="00530B77" w:rsidDel="006C49CF" w:rsidRDefault="00530B77" w:rsidP="005D5953">
            <w:pPr>
              <w:jc w:val="center"/>
              <w:rPr>
                <w:del w:id="206" w:author="Demon" w:date="2020-07-08T16:59:00Z"/>
              </w:rPr>
            </w:pPr>
            <w:del w:id="207" w:author="Demon" w:date="2020-07-08T16:59:00Z">
              <w:r w:rsidDel="006C49CF">
                <w:rPr>
                  <w:rFonts w:hint="eastAsia"/>
                </w:rPr>
                <w:delText>6.04%</w:delText>
              </w:r>
            </w:del>
          </w:p>
        </w:tc>
      </w:tr>
    </w:tbl>
    <w:p w14:paraId="67304D32" w14:textId="0E0F4087" w:rsidR="00530B77" w:rsidDel="006C49CF" w:rsidRDefault="00530B77" w:rsidP="00530B77">
      <w:pPr>
        <w:rPr>
          <w:del w:id="208" w:author="Demon" w:date="2020-07-08T16:59:00Z"/>
        </w:rPr>
      </w:pPr>
    </w:p>
    <w:p w14:paraId="7388C8BC" w14:textId="102FB584" w:rsidR="00530B77" w:rsidDel="006C49CF" w:rsidRDefault="00530B77" w:rsidP="00530B77">
      <w:pPr>
        <w:rPr>
          <w:del w:id="209" w:author="Demon" w:date="2020-07-08T16:59:00Z"/>
        </w:rPr>
      </w:pPr>
      <w:del w:id="210" w:author="Demon" w:date="2020-07-08T16:59:00Z">
        <w:r w:rsidDel="006C49CF">
          <w:rPr>
            <w:rFonts w:hint="eastAsia"/>
          </w:rPr>
          <w:delText>Example (</w:delText>
        </w:r>
        <w:r w:rsidR="00D93BF8" w:rsidDel="006C49CF">
          <w:rPr>
            <w:rFonts w:hint="eastAsia"/>
          </w:rPr>
          <w:delText>8</w:delText>
        </w:r>
        <w:r w:rsidR="00D93BF8" w:rsidDel="006C49CF">
          <w:rPr>
            <w:rFonts w:hint="eastAsia"/>
          </w:rPr>
          <w:delText>月</w:delText>
        </w:r>
        <w:r w:rsidR="00D93BF8" w:rsidDel="006C49CF">
          <w:rPr>
            <w:rFonts w:hint="eastAsia"/>
          </w:rPr>
          <w:delText>-</w:delText>
        </w:r>
        <w:r w:rsidR="007209F7" w:rsidDel="006C49CF">
          <w:rPr>
            <w:rFonts w:hint="eastAsia"/>
          </w:rPr>
          <w:delText>用過往七日預測</w:delText>
        </w:r>
        <w:r w:rsidR="007209F7" w:rsidDel="006C49CF">
          <w:rPr>
            <w:rFonts w:hint="eastAsia"/>
          </w:rPr>
          <w:delText>D</w:delText>
        </w:r>
        <w:r w:rsidR="007209F7" w:rsidDel="006C49CF">
          <w:rPr>
            <w:rFonts w:hint="eastAsia"/>
          </w:rPr>
          <w:delText>日每</w:delText>
        </w:r>
        <w:r w:rsidR="007209F7" w:rsidDel="006C49CF">
          <w:rPr>
            <w:rFonts w:hint="eastAsia"/>
          </w:rPr>
          <w:delText>15</w:delText>
        </w:r>
        <w:r w:rsidR="007209F7" w:rsidDel="006C49CF">
          <w:rPr>
            <w:rFonts w:hint="eastAsia"/>
          </w:rPr>
          <w:delText>分鐘用電量</w:delText>
        </w:r>
        <w:r w:rsidDel="006C49CF">
          <w:rPr>
            <w:rFonts w:hint="eastAsia"/>
          </w:rPr>
          <w:delText>)</w:delText>
        </w:r>
        <w:r w:rsidR="00E23EFF" w:rsidDel="006C49CF">
          <w:rPr>
            <w:rFonts w:hint="eastAsia"/>
          </w:rPr>
          <w:delText xml:space="preserve"> </w:delText>
        </w:r>
      </w:del>
    </w:p>
    <w:p w14:paraId="026F651B" w14:textId="11532FB2" w:rsidR="00530B77" w:rsidRPr="007209F7" w:rsidDel="006C49CF" w:rsidRDefault="00530B77" w:rsidP="00530B77">
      <w:pPr>
        <w:rPr>
          <w:del w:id="211" w:author="Demon" w:date="2020-07-08T16:59:00Z"/>
        </w:rPr>
      </w:pPr>
    </w:p>
    <w:p w14:paraId="3D0B3F51" w14:textId="4F6E94AD" w:rsidR="00530B77" w:rsidDel="006C49CF" w:rsidRDefault="00530B77" w:rsidP="00530B77">
      <w:pPr>
        <w:rPr>
          <w:del w:id="212" w:author="Demon" w:date="2020-07-08T16:59:00Z"/>
        </w:rPr>
      </w:pPr>
      <w:del w:id="213" w:author="Demon" w:date="2020-07-08T16:59:00Z">
        <w:r w:rsidRPr="00530B77" w:rsidDel="006C49CF">
          <w:rPr>
            <w:noProof/>
          </w:rPr>
          <w:drawing>
            <wp:inline distT="0" distB="0" distL="0" distR="0" wp14:anchorId="3720488A" wp14:editId="13231769">
              <wp:extent cx="5486400" cy="1920240"/>
              <wp:effectExtent l="0" t="0" r="0" b="381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1920240"/>
                      </a:xfrm>
                      <a:prstGeom prst="rect">
                        <a:avLst/>
                      </a:prstGeom>
                    </pic:spPr>
                  </pic:pic>
                </a:graphicData>
              </a:graphic>
            </wp:inline>
          </w:drawing>
        </w:r>
      </w:del>
    </w:p>
    <w:p w14:paraId="648DE63E" w14:textId="211BEF08" w:rsidR="00D93BF8" w:rsidDel="006C49CF" w:rsidRDefault="00D93BF8" w:rsidP="00D93BF8">
      <w:pPr>
        <w:pStyle w:val="a7"/>
        <w:numPr>
          <w:ilvl w:val="0"/>
          <w:numId w:val="62"/>
        </w:numPr>
        <w:ind w:leftChars="0"/>
        <w:rPr>
          <w:del w:id="214" w:author="Demon" w:date="2020-07-08T16:59:00Z"/>
        </w:rPr>
      </w:pPr>
      <w:del w:id="215" w:author="Demon" w:date="2020-07-08T16:59:00Z">
        <w:r w:rsidDel="006C49CF">
          <w:rPr>
            <w:rFonts w:hint="eastAsia"/>
          </w:rPr>
          <w:delText>Test 2  : December MAPE Matrix</w:delText>
        </w:r>
        <w:r w:rsidRPr="00D93BF8" w:rsidDel="006C49CF">
          <w:delText xml:space="preserve"> </w:delText>
        </w:r>
      </w:del>
    </w:p>
    <w:p w14:paraId="785BBAF4" w14:textId="71AD33BE" w:rsidR="00D93BF8" w:rsidDel="006C49CF" w:rsidRDefault="00D93BF8" w:rsidP="00D93BF8">
      <w:pPr>
        <w:pStyle w:val="a7"/>
        <w:numPr>
          <w:ilvl w:val="0"/>
          <w:numId w:val="62"/>
        </w:numPr>
        <w:ind w:leftChars="0"/>
        <w:rPr>
          <w:del w:id="216" w:author="Demon" w:date="2020-07-08T16:59:00Z"/>
        </w:rPr>
      </w:pPr>
      <w:del w:id="217" w:author="Demon" w:date="2020-07-08T16:59:00Z">
        <w:r w:rsidDel="006C49CF">
          <w:rPr>
            <w:rFonts w:hint="eastAsia"/>
          </w:rPr>
          <w:delText>Train dataset</w:delText>
        </w:r>
      </w:del>
    </w:p>
    <w:p w14:paraId="72200924" w14:textId="49C410A7" w:rsidR="00D93BF8" w:rsidDel="006C49CF" w:rsidRDefault="00D93BF8" w:rsidP="00D93BF8">
      <w:pPr>
        <w:pStyle w:val="a7"/>
        <w:numPr>
          <w:ilvl w:val="1"/>
          <w:numId w:val="62"/>
        </w:numPr>
        <w:ind w:leftChars="0"/>
        <w:rPr>
          <w:del w:id="218" w:author="Demon" w:date="2020-07-08T16:59:00Z"/>
        </w:rPr>
      </w:pPr>
      <w:del w:id="219" w:author="Demon" w:date="2020-07-08T16:59:00Z">
        <w:r w:rsidDel="006C49CF">
          <w:rPr>
            <w:rFonts w:hint="eastAsia"/>
          </w:rPr>
          <w:delText>2018 without December</w:delText>
        </w:r>
      </w:del>
    </w:p>
    <w:p w14:paraId="520B9680" w14:textId="18F82C10" w:rsidR="00D93BF8" w:rsidDel="006C49CF" w:rsidRDefault="00D93BF8" w:rsidP="00D93BF8">
      <w:pPr>
        <w:pStyle w:val="a7"/>
        <w:numPr>
          <w:ilvl w:val="0"/>
          <w:numId w:val="62"/>
        </w:numPr>
        <w:ind w:leftChars="0"/>
        <w:rPr>
          <w:del w:id="220" w:author="Demon" w:date="2020-07-08T16:59:00Z"/>
        </w:rPr>
      </w:pPr>
      <w:del w:id="221" w:author="Demon" w:date="2020-07-08T16:59:00Z">
        <w:r w:rsidDel="006C49CF">
          <w:rPr>
            <w:rFonts w:hint="eastAsia"/>
          </w:rPr>
          <w:delText>Test Dataset</w:delText>
        </w:r>
      </w:del>
    </w:p>
    <w:p w14:paraId="2199800C" w14:textId="541F2F60" w:rsidR="00D93BF8" w:rsidDel="006C49CF" w:rsidRDefault="00D93BF8" w:rsidP="00D93BF8">
      <w:pPr>
        <w:pStyle w:val="a7"/>
        <w:numPr>
          <w:ilvl w:val="1"/>
          <w:numId w:val="62"/>
        </w:numPr>
        <w:ind w:leftChars="0"/>
        <w:rPr>
          <w:del w:id="222" w:author="Demon" w:date="2020-07-08T16:59:00Z"/>
        </w:rPr>
      </w:pPr>
      <w:del w:id="223" w:author="Demon" w:date="2020-07-08T16:59:00Z">
        <w:r w:rsidDel="006C49CF">
          <w:rPr>
            <w:rFonts w:hint="eastAsia"/>
          </w:rPr>
          <w:delText>2018 December</w:delText>
        </w:r>
      </w:del>
    </w:p>
    <w:p w14:paraId="55DC1D45" w14:textId="4B6948E5" w:rsidR="00D93BF8" w:rsidDel="006C49CF" w:rsidRDefault="00D93BF8" w:rsidP="00D93BF8">
      <w:pPr>
        <w:pStyle w:val="a7"/>
        <w:numPr>
          <w:ilvl w:val="0"/>
          <w:numId w:val="62"/>
        </w:numPr>
        <w:ind w:leftChars="0"/>
        <w:rPr>
          <w:del w:id="224" w:author="Demon" w:date="2020-07-08T16:59:00Z"/>
        </w:rPr>
      </w:pPr>
    </w:p>
    <w:tbl>
      <w:tblPr>
        <w:tblStyle w:val="aa"/>
        <w:tblW w:w="0" w:type="auto"/>
        <w:tblLook w:val="04A0" w:firstRow="1" w:lastRow="0" w:firstColumn="1" w:lastColumn="0" w:noHBand="0" w:noVBand="1"/>
      </w:tblPr>
      <w:tblGrid>
        <w:gridCol w:w="2509"/>
        <w:gridCol w:w="2454"/>
        <w:gridCol w:w="2407"/>
        <w:gridCol w:w="2592"/>
      </w:tblGrid>
      <w:tr w:rsidR="00D93BF8" w:rsidDel="006C49CF" w14:paraId="2C0F3FB1" w14:textId="1A670D8E" w:rsidTr="00B91F45">
        <w:trPr>
          <w:del w:id="225" w:author="Demon" w:date="2020-07-08T16:59:00Z"/>
        </w:trPr>
        <w:tc>
          <w:tcPr>
            <w:tcW w:w="2509" w:type="dxa"/>
          </w:tcPr>
          <w:p w14:paraId="32C6BAE8" w14:textId="24DF9A82" w:rsidR="00D93BF8" w:rsidDel="006C49CF" w:rsidRDefault="00D93BF8" w:rsidP="00B91F45">
            <w:pPr>
              <w:jc w:val="center"/>
              <w:rPr>
                <w:del w:id="226" w:author="Demon" w:date="2020-07-08T16:59:00Z"/>
              </w:rPr>
            </w:pPr>
            <w:del w:id="227" w:author="Demon" w:date="2020-07-08T16:59:00Z">
              <w:r w:rsidDel="006C49CF">
                <w:rPr>
                  <w:rFonts w:hint="eastAsia"/>
                </w:rPr>
                <w:delText>N days ago</w:delText>
              </w:r>
            </w:del>
          </w:p>
        </w:tc>
        <w:tc>
          <w:tcPr>
            <w:tcW w:w="2454" w:type="dxa"/>
          </w:tcPr>
          <w:p w14:paraId="0CFD1CB8" w14:textId="2F947586" w:rsidR="00D93BF8" w:rsidDel="006C49CF" w:rsidRDefault="00D93BF8" w:rsidP="00B91F45">
            <w:pPr>
              <w:jc w:val="center"/>
              <w:rPr>
                <w:del w:id="228" w:author="Demon" w:date="2020-07-08T16:59:00Z"/>
              </w:rPr>
            </w:pPr>
            <w:del w:id="229" w:author="Demon" w:date="2020-07-08T16:59:00Z">
              <w:r w:rsidDel="006C49CF">
                <w:rPr>
                  <w:rFonts w:hint="eastAsia"/>
                </w:rPr>
                <w:delText>Total epoch amount</w:delText>
              </w:r>
            </w:del>
          </w:p>
        </w:tc>
        <w:tc>
          <w:tcPr>
            <w:tcW w:w="2407" w:type="dxa"/>
          </w:tcPr>
          <w:p w14:paraId="6543686D" w14:textId="17933310" w:rsidR="00D93BF8" w:rsidDel="006C49CF" w:rsidRDefault="00D93BF8" w:rsidP="00B91F45">
            <w:pPr>
              <w:jc w:val="center"/>
              <w:rPr>
                <w:del w:id="230" w:author="Demon" w:date="2020-07-08T16:59:00Z"/>
              </w:rPr>
            </w:pPr>
            <w:del w:id="231" w:author="Demon" w:date="2020-07-08T16:59:00Z">
              <w:r w:rsidDel="006C49CF">
                <w:rPr>
                  <w:rFonts w:hint="eastAsia"/>
                </w:rPr>
                <w:delText>Once Epoch times</w:delText>
              </w:r>
            </w:del>
          </w:p>
        </w:tc>
        <w:tc>
          <w:tcPr>
            <w:tcW w:w="2592" w:type="dxa"/>
          </w:tcPr>
          <w:p w14:paraId="660A1688" w14:textId="6D275EA7" w:rsidR="00D93BF8" w:rsidDel="006C49CF" w:rsidRDefault="00D93BF8" w:rsidP="00B91F45">
            <w:pPr>
              <w:jc w:val="center"/>
              <w:rPr>
                <w:del w:id="232" w:author="Demon" w:date="2020-07-08T16:59:00Z"/>
              </w:rPr>
            </w:pPr>
            <w:del w:id="233" w:author="Demon" w:date="2020-07-08T16:59:00Z">
              <w:r w:rsidDel="006C49CF">
                <w:rPr>
                  <w:rFonts w:hint="eastAsia"/>
                </w:rPr>
                <w:delText>Mape</w:delText>
              </w:r>
            </w:del>
          </w:p>
        </w:tc>
      </w:tr>
      <w:tr w:rsidR="00D93BF8" w:rsidDel="006C49CF" w14:paraId="0FAAB249" w14:textId="2D25D3AD" w:rsidTr="00B91F45">
        <w:trPr>
          <w:del w:id="234" w:author="Demon" w:date="2020-07-08T16:59:00Z"/>
        </w:trPr>
        <w:tc>
          <w:tcPr>
            <w:tcW w:w="2509" w:type="dxa"/>
          </w:tcPr>
          <w:p w14:paraId="600B2C6F" w14:textId="0362648B" w:rsidR="00D93BF8" w:rsidDel="006C49CF" w:rsidRDefault="00D93BF8" w:rsidP="00B91F45">
            <w:pPr>
              <w:jc w:val="center"/>
              <w:rPr>
                <w:del w:id="235" w:author="Demon" w:date="2020-07-08T16:59:00Z"/>
              </w:rPr>
            </w:pPr>
            <w:del w:id="236" w:author="Demon" w:date="2020-07-08T16:59:00Z">
              <w:r w:rsidDel="006C49CF">
                <w:rPr>
                  <w:rFonts w:hint="eastAsia"/>
                </w:rPr>
                <w:delText>7</w:delText>
              </w:r>
            </w:del>
          </w:p>
        </w:tc>
        <w:tc>
          <w:tcPr>
            <w:tcW w:w="2454" w:type="dxa"/>
          </w:tcPr>
          <w:p w14:paraId="27B494F0" w14:textId="55AA51B8" w:rsidR="00D93BF8" w:rsidDel="006C49CF" w:rsidRDefault="00D93BF8" w:rsidP="00B91F45">
            <w:pPr>
              <w:jc w:val="center"/>
              <w:rPr>
                <w:del w:id="237" w:author="Demon" w:date="2020-07-08T16:59:00Z"/>
              </w:rPr>
            </w:pPr>
            <w:del w:id="238" w:author="Demon" w:date="2020-07-08T16:59:00Z">
              <w:r w:rsidDel="006C49CF">
                <w:rPr>
                  <w:rFonts w:hint="eastAsia"/>
                </w:rPr>
                <w:delText>877</w:delText>
              </w:r>
            </w:del>
          </w:p>
        </w:tc>
        <w:tc>
          <w:tcPr>
            <w:tcW w:w="2407" w:type="dxa"/>
          </w:tcPr>
          <w:p w14:paraId="55C28344" w14:textId="68C0DC1B" w:rsidR="00D93BF8" w:rsidDel="006C49CF" w:rsidRDefault="00D93BF8" w:rsidP="00B91F45">
            <w:pPr>
              <w:jc w:val="center"/>
              <w:rPr>
                <w:del w:id="239" w:author="Demon" w:date="2020-07-08T16:59:00Z"/>
              </w:rPr>
            </w:pPr>
            <w:del w:id="240" w:author="Demon" w:date="2020-07-08T16:59:00Z">
              <w:r w:rsidDel="006C49CF">
                <w:rPr>
                  <w:rFonts w:hint="eastAsia"/>
                </w:rPr>
                <w:delText>11s</w:delText>
              </w:r>
            </w:del>
          </w:p>
        </w:tc>
        <w:tc>
          <w:tcPr>
            <w:tcW w:w="2592" w:type="dxa"/>
          </w:tcPr>
          <w:p w14:paraId="2232BDDE" w14:textId="3B4A5183" w:rsidR="00D93BF8" w:rsidDel="006C49CF" w:rsidRDefault="00D93BF8" w:rsidP="00B91F45">
            <w:pPr>
              <w:jc w:val="center"/>
              <w:rPr>
                <w:del w:id="241" w:author="Demon" w:date="2020-07-08T16:59:00Z"/>
              </w:rPr>
            </w:pPr>
            <w:del w:id="242" w:author="Demon" w:date="2020-07-08T16:59:00Z">
              <w:r w:rsidDel="006C49CF">
                <w:rPr>
                  <w:rFonts w:hint="eastAsia"/>
                </w:rPr>
                <w:delText>10.56%</w:delText>
              </w:r>
            </w:del>
          </w:p>
        </w:tc>
      </w:tr>
      <w:tr w:rsidR="00D93BF8" w:rsidDel="006C49CF" w14:paraId="13E07935" w14:textId="358B005A" w:rsidTr="00B91F45">
        <w:trPr>
          <w:del w:id="243" w:author="Demon" w:date="2020-07-08T16:59:00Z"/>
        </w:trPr>
        <w:tc>
          <w:tcPr>
            <w:tcW w:w="2509" w:type="dxa"/>
          </w:tcPr>
          <w:p w14:paraId="22865CAF" w14:textId="0312AD88" w:rsidR="00D93BF8" w:rsidDel="006C49CF" w:rsidRDefault="00D93BF8" w:rsidP="00B91F45">
            <w:pPr>
              <w:jc w:val="center"/>
              <w:rPr>
                <w:del w:id="244" w:author="Demon" w:date="2020-07-08T16:59:00Z"/>
              </w:rPr>
            </w:pPr>
            <w:del w:id="245" w:author="Demon" w:date="2020-07-08T16:59:00Z">
              <w:r w:rsidDel="006C49CF">
                <w:rPr>
                  <w:rFonts w:hint="eastAsia"/>
                </w:rPr>
                <w:delText>14</w:delText>
              </w:r>
            </w:del>
          </w:p>
        </w:tc>
        <w:tc>
          <w:tcPr>
            <w:tcW w:w="2454" w:type="dxa"/>
          </w:tcPr>
          <w:p w14:paraId="179E67F7" w14:textId="2582494C" w:rsidR="00D93BF8" w:rsidDel="006C49CF" w:rsidRDefault="00D93BF8" w:rsidP="00B91F45">
            <w:pPr>
              <w:jc w:val="center"/>
              <w:rPr>
                <w:del w:id="246" w:author="Demon" w:date="2020-07-08T16:59:00Z"/>
              </w:rPr>
            </w:pPr>
            <w:del w:id="247" w:author="Demon" w:date="2020-07-08T16:59:00Z">
              <w:r w:rsidDel="006C49CF">
                <w:rPr>
                  <w:rFonts w:hint="eastAsia"/>
                </w:rPr>
                <w:delText>830</w:delText>
              </w:r>
            </w:del>
          </w:p>
        </w:tc>
        <w:tc>
          <w:tcPr>
            <w:tcW w:w="2407" w:type="dxa"/>
          </w:tcPr>
          <w:p w14:paraId="33071FA9" w14:textId="2087885F" w:rsidR="00D93BF8" w:rsidDel="006C49CF" w:rsidRDefault="00D93BF8" w:rsidP="00B91F45">
            <w:pPr>
              <w:jc w:val="center"/>
              <w:rPr>
                <w:del w:id="248" w:author="Demon" w:date="2020-07-08T16:59:00Z"/>
              </w:rPr>
            </w:pPr>
            <w:del w:id="249" w:author="Demon" w:date="2020-07-08T16:59:00Z">
              <w:r w:rsidDel="006C49CF">
                <w:rPr>
                  <w:rFonts w:hint="eastAsia"/>
                </w:rPr>
                <w:delText>21s</w:delText>
              </w:r>
            </w:del>
          </w:p>
        </w:tc>
        <w:tc>
          <w:tcPr>
            <w:tcW w:w="2592" w:type="dxa"/>
          </w:tcPr>
          <w:p w14:paraId="33566153" w14:textId="0A889A10" w:rsidR="00D93BF8" w:rsidDel="006C49CF" w:rsidRDefault="00D93BF8" w:rsidP="00D93BF8">
            <w:pPr>
              <w:jc w:val="center"/>
              <w:rPr>
                <w:del w:id="250" w:author="Demon" w:date="2020-07-08T16:59:00Z"/>
              </w:rPr>
            </w:pPr>
            <w:del w:id="251" w:author="Demon" w:date="2020-07-08T16:59:00Z">
              <w:r w:rsidDel="006C49CF">
                <w:rPr>
                  <w:rFonts w:hint="eastAsia"/>
                </w:rPr>
                <w:delText>9.53%</w:delText>
              </w:r>
            </w:del>
          </w:p>
        </w:tc>
      </w:tr>
    </w:tbl>
    <w:p w14:paraId="5901AEC0" w14:textId="61CD2B90" w:rsidR="00D93BF8" w:rsidDel="006C49CF" w:rsidRDefault="00D93BF8" w:rsidP="00D93BF8">
      <w:pPr>
        <w:rPr>
          <w:del w:id="252" w:author="Demon" w:date="2020-07-08T16:59:00Z"/>
        </w:rPr>
      </w:pPr>
      <w:del w:id="253" w:author="Demon" w:date="2020-07-08T16:59:00Z">
        <w:r w:rsidDel="006C49CF">
          <w:rPr>
            <w:rFonts w:hint="eastAsia"/>
          </w:rPr>
          <w:delText>Example (12</w:delText>
        </w:r>
        <w:r w:rsidDel="006C49CF">
          <w:rPr>
            <w:rFonts w:hint="eastAsia"/>
          </w:rPr>
          <w:delText>月</w:delText>
        </w:r>
        <w:r w:rsidDel="006C49CF">
          <w:rPr>
            <w:rFonts w:hint="eastAsia"/>
          </w:rPr>
          <w:delText>-</w:delText>
        </w:r>
        <w:r w:rsidDel="006C49CF">
          <w:rPr>
            <w:rFonts w:hint="eastAsia"/>
          </w:rPr>
          <w:delText>用過往</w:delText>
        </w:r>
        <w:r w:rsidR="000245FD" w:rsidDel="006C49CF">
          <w:rPr>
            <w:rFonts w:hint="eastAsia"/>
          </w:rPr>
          <w:delText>14</w:delText>
        </w:r>
        <w:r w:rsidDel="006C49CF">
          <w:rPr>
            <w:rFonts w:hint="eastAsia"/>
          </w:rPr>
          <w:delText>日預測</w:delText>
        </w:r>
        <w:r w:rsidDel="006C49CF">
          <w:rPr>
            <w:rFonts w:hint="eastAsia"/>
          </w:rPr>
          <w:delText>D</w:delText>
        </w:r>
        <w:r w:rsidDel="006C49CF">
          <w:rPr>
            <w:rFonts w:hint="eastAsia"/>
          </w:rPr>
          <w:delText>日每</w:delText>
        </w:r>
        <w:r w:rsidDel="006C49CF">
          <w:rPr>
            <w:rFonts w:hint="eastAsia"/>
          </w:rPr>
          <w:delText>15</w:delText>
        </w:r>
        <w:r w:rsidDel="006C49CF">
          <w:rPr>
            <w:rFonts w:hint="eastAsia"/>
          </w:rPr>
          <w:delText>分鐘用電量</w:delText>
        </w:r>
        <w:r w:rsidDel="006C49CF">
          <w:rPr>
            <w:rFonts w:hint="eastAsia"/>
          </w:rPr>
          <w:delText xml:space="preserve">) </w:delText>
        </w:r>
      </w:del>
    </w:p>
    <w:p w14:paraId="4CE26DBB" w14:textId="01065F66" w:rsidR="00530B77" w:rsidDel="006C49CF" w:rsidRDefault="00D93BF8" w:rsidP="002B07B3">
      <w:pPr>
        <w:rPr>
          <w:del w:id="254" w:author="Demon" w:date="2020-07-08T16:59:00Z"/>
        </w:rPr>
      </w:pPr>
      <w:del w:id="255" w:author="Demon" w:date="2020-07-08T16:59:00Z">
        <w:r w:rsidRPr="00D93BF8" w:rsidDel="006C49CF">
          <w:rPr>
            <w:noProof/>
          </w:rPr>
          <w:drawing>
            <wp:inline distT="0" distB="0" distL="0" distR="0" wp14:anchorId="51DF2829" wp14:editId="44193309">
              <wp:extent cx="4743039" cy="1703810"/>
              <wp:effectExtent l="0" t="0" r="63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43039" cy="1703810"/>
                      </a:xfrm>
                      <a:prstGeom prst="rect">
                        <a:avLst/>
                      </a:prstGeom>
                    </pic:spPr>
                  </pic:pic>
                </a:graphicData>
              </a:graphic>
            </wp:inline>
          </w:drawing>
        </w:r>
      </w:del>
    </w:p>
    <w:p w14:paraId="6B45C5E5" w14:textId="6C86756A" w:rsidR="00D93BF8" w:rsidDel="006C49CF" w:rsidRDefault="00D93BF8" w:rsidP="002B07B3">
      <w:pPr>
        <w:rPr>
          <w:del w:id="256" w:author="Demon" w:date="2020-07-08T16:59:00Z"/>
        </w:rPr>
      </w:pPr>
    </w:p>
    <w:p w14:paraId="6EC5D6ED" w14:textId="7D534789" w:rsidR="00D93BF8" w:rsidRPr="00530B77" w:rsidDel="006C49CF" w:rsidRDefault="00D93BF8" w:rsidP="002B07B3">
      <w:pPr>
        <w:rPr>
          <w:del w:id="257" w:author="Demon" w:date="2020-07-08T16:59:00Z"/>
        </w:rPr>
      </w:pPr>
    </w:p>
    <w:p w14:paraId="148D6349" w14:textId="4A0739E9" w:rsidR="00F36B8D" w:rsidDel="006C49CF" w:rsidRDefault="00F36B8D" w:rsidP="002B07B3">
      <w:pPr>
        <w:rPr>
          <w:del w:id="258" w:author="Demon" w:date="2020-07-08T16:59:00Z"/>
        </w:rPr>
      </w:pPr>
      <w:del w:id="259" w:author="Demon" w:date="2020-07-08T16:59:00Z">
        <w:r w:rsidDel="006C49CF">
          <w:delText>2020.06.26 Zhi-Hong</w:delText>
        </w:r>
      </w:del>
    </w:p>
    <w:p w14:paraId="13D39B5C" w14:textId="3934D42E" w:rsidR="00F36B8D" w:rsidDel="006C49CF" w:rsidRDefault="00F36B8D" w:rsidP="002B07B3">
      <w:pPr>
        <w:rPr>
          <w:del w:id="260" w:author="Demon" w:date="2020-07-08T16:59:00Z"/>
        </w:rPr>
      </w:pPr>
      <w:del w:id="261" w:author="Demon" w:date="2020-07-08T16:59:00Z">
        <w:r w:rsidDel="006C49CF">
          <w:rPr>
            <w:rFonts w:hint="eastAsia"/>
          </w:rPr>
          <w:delText>那我這邊就對於有關放假日的變數先拿掉，</w:delText>
        </w:r>
        <w:r w:rsidR="00274A73" w:rsidDel="006C49CF">
          <w:rPr>
            <w:rFonts w:hint="eastAsia"/>
          </w:rPr>
          <w:delText>我改放按照國定假日的時間長度來看好了</w:delText>
        </w:r>
        <w:r w:rsidR="00274A73" w:rsidDel="006C49CF">
          <w:rPr>
            <w:rFonts w:hint="eastAsia"/>
          </w:rPr>
          <w:delText>,</w:delText>
        </w:r>
        <w:r w:rsidDel="006C49CF">
          <w:rPr>
            <w:rFonts w:hint="eastAsia"/>
          </w:rPr>
          <w:delText>因為我不知道他那邊到底哪邊屬於工作日或非工作日</w:delText>
        </w:r>
        <w:r w:rsidR="00274A73" w:rsidDel="006C49CF">
          <w:rPr>
            <w:rFonts w:hint="eastAsia"/>
          </w:rPr>
          <w:delText>，所以</w:delText>
        </w:r>
        <w:r w:rsidR="00274A73" w:rsidDel="006C49CF">
          <w:rPr>
            <w:rFonts w:hint="eastAsia"/>
          </w:rPr>
          <w:delText>IsHoliday</w:delText>
        </w:r>
        <w:r w:rsidR="00274A73" w:rsidDel="006C49CF">
          <w:rPr>
            <w:rFonts w:hint="eastAsia"/>
          </w:rPr>
          <w:delText>應該是不能放</w:delText>
        </w:r>
        <w:r w:rsidDel="006C49CF">
          <w:rPr>
            <w:rFonts w:hint="eastAsia"/>
          </w:rPr>
          <w:delText>，就</w:delText>
        </w:r>
        <w:r w:rsidR="00274A73" w:rsidDel="006C49CF">
          <w:rPr>
            <w:rFonts w:hint="eastAsia"/>
          </w:rPr>
          <w:delText>放</w:delText>
        </w:r>
        <w:r w:rsidDel="006C49CF">
          <w:rPr>
            <w:rFonts w:hint="eastAsia"/>
          </w:rPr>
          <w:delText>普通的一般</w:delText>
        </w:r>
        <w:r w:rsidR="00274A73" w:rsidDel="006C49CF">
          <w:rPr>
            <w:rFonts w:hint="eastAsia"/>
          </w:rPr>
          <w:delText>Feature</w:delText>
        </w:r>
        <w:r w:rsidDel="006C49CF">
          <w:rPr>
            <w:rFonts w:hint="eastAsia"/>
          </w:rPr>
          <w:delText>跑跑看，這樣子的話那也頂多就是可能拿前幾天的資訊去預測比較合理</w:delText>
        </w:r>
      </w:del>
    </w:p>
    <w:p w14:paraId="700867DE" w14:textId="76806CE4" w:rsidR="00274A73" w:rsidRPr="00274A73" w:rsidDel="006C49CF" w:rsidRDefault="00274A73" w:rsidP="002B07B3">
      <w:pPr>
        <w:rPr>
          <w:del w:id="262" w:author="Demon" w:date="2020-07-08T16:59:00Z"/>
        </w:rPr>
      </w:pPr>
      <w:del w:id="263" w:author="Demon" w:date="2020-07-08T16:59:00Z">
        <w:r w:rsidDel="006C49CF">
          <w:rPr>
            <w:rFonts w:hint="eastAsia"/>
          </w:rPr>
          <w:delText>先切個以過往七天來預測看看看績效如何</w:delText>
        </w:r>
      </w:del>
    </w:p>
    <w:p w14:paraId="0F269C1F" w14:textId="37DE6695" w:rsidR="00F36B8D" w:rsidDel="006C49CF" w:rsidRDefault="00F36B8D" w:rsidP="002B07B3">
      <w:pPr>
        <w:rPr>
          <w:del w:id="264" w:author="Demon" w:date="2020-07-08T16:59:00Z"/>
        </w:rPr>
      </w:pPr>
    </w:p>
    <w:p w14:paraId="7DE3DDC9" w14:textId="5418076E" w:rsidR="00E027D6" w:rsidDel="006C49CF" w:rsidRDefault="00E027D6" w:rsidP="002B07B3">
      <w:pPr>
        <w:rPr>
          <w:del w:id="265" w:author="Demon" w:date="2020-07-08T16:59:00Z"/>
        </w:rPr>
      </w:pPr>
      <w:del w:id="266" w:author="Demon" w:date="2020-07-08T16:59:00Z">
        <w:r w:rsidDel="006C49CF">
          <w:rPr>
            <w:rFonts w:hint="eastAsia"/>
          </w:rPr>
          <w:delText>2</w:delText>
        </w:r>
        <w:r w:rsidDel="006C49CF">
          <w:delText>020.06.26 Hsu</w:delText>
        </w:r>
      </w:del>
    </w:p>
    <w:p w14:paraId="012EAA38" w14:textId="4D967D57" w:rsidR="00E027D6" w:rsidDel="006C49CF" w:rsidRDefault="00E027D6" w:rsidP="00482F32">
      <w:pPr>
        <w:pStyle w:val="a7"/>
        <w:numPr>
          <w:ilvl w:val="0"/>
          <w:numId w:val="60"/>
        </w:numPr>
        <w:ind w:leftChars="0"/>
        <w:rPr>
          <w:del w:id="267" w:author="Demon" w:date="2020-07-08T16:59:00Z"/>
        </w:rPr>
      </w:pPr>
      <w:del w:id="268" w:author="Demon" w:date="2020-07-08T16:59:00Z">
        <w:r w:rsidDel="006C49CF">
          <w:rPr>
            <w:rFonts w:hint="eastAsia"/>
          </w:rPr>
          <w:delText>比較國泰跟大江的用電趨勢，大江的規律性較低，因此我們的預測績效會較差是合理的。問題在於，我們可以將預測誤差降到多低。</w:delText>
        </w:r>
      </w:del>
    </w:p>
    <w:p w14:paraId="1BF9BD23" w14:textId="494F69BB" w:rsidR="00482F32" w:rsidDel="006C49CF" w:rsidRDefault="00482F32" w:rsidP="00F36B8D">
      <w:pPr>
        <w:pStyle w:val="a7"/>
        <w:numPr>
          <w:ilvl w:val="0"/>
          <w:numId w:val="60"/>
        </w:numPr>
        <w:ind w:leftChars="0"/>
        <w:rPr>
          <w:del w:id="269" w:author="Demon" w:date="2020-07-08T16:59:00Z"/>
        </w:rPr>
      </w:pPr>
      <w:del w:id="270" w:author="Demon" w:date="2020-07-08T16:59:00Z">
        <w:r w:rsidDel="006C49CF">
          <w:rPr>
            <w:rFonts w:hint="eastAsia"/>
          </w:rPr>
          <w:delText>除了兩個</w:delText>
        </w:r>
        <w:r w:rsidDel="006C49CF">
          <w:rPr>
            <w:rFonts w:hint="eastAsia"/>
          </w:rPr>
          <w:delText>B</w:delText>
        </w:r>
        <w:r w:rsidDel="006C49CF">
          <w:delText>aseline</w:delText>
        </w:r>
        <w:r w:rsidDel="006C49CF">
          <w:rPr>
            <w:rFonts w:hint="eastAsia"/>
          </w:rPr>
          <w:delText>之外，也可看看單一模型</w:delText>
        </w:r>
        <w:r w:rsidDel="006C49CF">
          <w:rPr>
            <w:rFonts w:hint="eastAsia"/>
          </w:rPr>
          <w:delText>(</w:delText>
        </w:r>
        <w:r w:rsidDel="006C49CF">
          <w:rPr>
            <w:rFonts w:hint="eastAsia"/>
          </w:rPr>
          <w:delText>不切工作日及非工作日</w:delText>
        </w:r>
        <w:r w:rsidDel="006C49CF">
          <w:rPr>
            <w:rFonts w:hint="eastAsia"/>
          </w:rPr>
          <w:delText>)</w:delText>
        </w:r>
        <w:r w:rsidDel="006C49CF">
          <w:rPr>
            <w:rFonts w:hint="eastAsia"/>
          </w:rPr>
          <w:delText>的績效如何？</w:delText>
        </w:r>
      </w:del>
    </w:p>
    <w:p w14:paraId="48C451B7" w14:textId="06980646" w:rsidR="00E027D6" w:rsidDel="006C49CF" w:rsidRDefault="00E027D6" w:rsidP="002B07B3">
      <w:pPr>
        <w:rPr>
          <w:del w:id="271" w:author="Demon" w:date="2020-07-08T16:59:00Z"/>
        </w:rPr>
      </w:pPr>
    </w:p>
    <w:p w14:paraId="2F1EC5E9" w14:textId="49F0C026" w:rsidR="000C0884" w:rsidDel="006C49CF" w:rsidRDefault="000C0884" w:rsidP="002B07B3">
      <w:pPr>
        <w:rPr>
          <w:del w:id="272" w:author="Demon" w:date="2020-07-08T16:59:00Z"/>
        </w:rPr>
      </w:pPr>
      <w:del w:id="273" w:author="Demon" w:date="2020-07-08T16:59:00Z">
        <w:r w:rsidDel="006C49CF">
          <w:rPr>
            <w:rFonts w:hint="eastAsia"/>
          </w:rPr>
          <w:delText>2020.06.24 Zhi-Hong</w:delText>
        </w:r>
      </w:del>
    </w:p>
    <w:p w14:paraId="730E8132" w14:textId="350962AC" w:rsidR="000C0884" w:rsidDel="006C49CF" w:rsidRDefault="000C0884" w:rsidP="002B07B3">
      <w:pPr>
        <w:rPr>
          <w:del w:id="274" w:author="Demon" w:date="2020-07-08T16:59:00Z"/>
        </w:rPr>
      </w:pPr>
      <w:del w:id="275" w:author="Demon" w:date="2020-07-08T16:59:00Z">
        <w:r w:rsidDel="006C49CF">
          <w:rPr>
            <w:rFonts w:hint="eastAsia"/>
          </w:rPr>
          <w:delText>那我這邊先切</w:delText>
        </w:r>
        <w:r w:rsidDel="006C49CF">
          <w:rPr>
            <w:rFonts w:hint="eastAsia"/>
          </w:rPr>
          <w:delText>10</w:delText>
        </w:r>
        <w:r w:rsidDel="006C49CF">
          <w:rPr>
            <w:rFonts w:hint="eastAsia"/>
          </w:rPr>
          <w:delText>月出來看看</w:delText>
        </w:r>
      </w:del>
    </w:p>
    <w:p w14:paraId="4FD4E033" w14:textId="07B34E19" w:rsidR="000C0884" w:rsidDel="006C49CF" w:rsidRDefault="000C0884" w:rsidP="002B07B3">
      <w:pPr>
        <w:rPr>
          <w:del w:id="276" w:author="Demon" w:date="2020-07-08T16:59:00Z"/>
        </w:rPr>
      </w:pPr>
      <w:del w:id="277" w:author="Demon" w:date="2020-07-08T16:59:00Z">
        <w:r w:rsidDel="006C49CF">
          <w:rPr>
            <w:rFonts w:hint="eastAsia"/>
          </w:rPr>
          <w:delText>之後禮拜三考完</w:delText>
        </w:r>
        <w:r w:rsidDel="006C49CF">
          <w:rPr>
            <w:rFonts w:hint="eastAsia"/>
          </w:rPr>
          <w:delText>MIS</w:delText>
        </w:r>
        <w:r w:rsidDel="006C49CF">
          <w:rPr>
            <w:rFonts w:hint="eastAsia"/>
          </w:rPr>
          <w:delText>會把國泰跟大江各星期的</w:delText>
        </w:r>
        <w:r w:rsidDel="006C49CF">
          <w:rPr>
            <w:rFonts w:hint="eastAsia"/>
          </w:rPr>
          <w:delText>pattern</w:delText>
        </w:r>
        <w:r w:rsidDel="006C49CF">
          <w:rPr>
            <w:rFonts w:hint="eastAsia"/>
          </w:rPr>
          <w:delText>畫出來比對</w:delText>
        </w:r>
      </w:del>
    </w:p>
    <w:p w14:paraId="4A9B3929" w14:textId="04C7D12E" w:rsidR="000C0884" w:rsidDel="006C49CF" w:rsidRDefault="000C0884" w:rsidP="002B07B3">
      <w:pPr>
        <w:rPr>
          <w:del w:id="278" w:author="Demon" w:date="2020-07-08T16:59:00Z"/>
        </w:rPr>
      </w:pPr>
    </w:p>
    <w:p w14:paraId="1E3E1558" w14:textId="7FE8E5B5" w:rsidR="00A4354F" w:rsidDel="006C49CF" w:rsidRDefault="00A4354F" w:rsidP="002B07B3">
      <w:pPr>
        <w:rPr>
          <w:del w:id="279" w:author="Demon" w:date="2020-07-08T16:59:00Z"/>
        </w:rPr>
      </w:pPr>
      <w:del w:id="280" w:author="Demon" w:date="2020-07-08T16:59:00Z">
        <w:r w:rsidDel="006C49CF">
          <w:rPr>
            <w:rFonts w:hint="eastAsia"/>
          </w:rPr>
          <w:delText>2</w:delText>
        </w:r>
        <w:r w:rsidDel="006C49CF">
          <w:delText>020.06.23 Hsu</w:delText>
        </w:r>
      </w:del>
    </w:p>
    <w:p w14:paraId="75969306" w14:textId="3D27BC5D" w:rsidR="00A4354F" w:rsidDel="006C49CF" w:rsidRDefault="00A4354F" w:rsidP="002B07B3">
      <w:pPr>
        <w:rPr>
          <w:del w:id="281" w:author="Demon" w:date="2020-07-08T16:59:00Z"/>
        </w:rPr>
      </w:pPr>
      <w:del w:id="282" w:author="Demon" w:date="2020-07-08T16:59:00Z">
        <w:r w:rsidDel="006C49CF">
          <w:rPr>
            <w:rFonts w:hint="eastAsia"/>
          </w:rPr>
          <w:delText>要不要看看資料本身長得怎樣？資料有沒有問題？比照</w:delText>
        </w:r>
        <w:r w:rsidDel="006C49CF">
          <w:rPr>
            <w:rFonts w:hint="eastAsia"/>
          </w:rPr>
          <w:delText>12</w:delText>
        </w:r>
        <w:r w:rsidDel="006C49CF">
          <w:rPr>
            <w:rFonts w:hint="eastAsia"/>
          </w:rPr>
          <w:delText>月份的折線圖，也畫一下其他月份的用電量折線圖，看個究竟。</w:delText>
        </w:r>
      </w:del>
    </w:p>
    <w:p w14:paraId="274F19E8" w14:textId="3872145A" w:rsidR="00A4354F" w:rsidDel="006C49CF" w:rsidRDefault="00A4354F" w:rsidP="002B07B3">
      <w:pPr>
        <w:rPr>
          <w:del w:id="283" w:author="Demon" w:date="2020-07-08T16:59:00Z"/>
        </w:rPr>
      </w:pPr>
    </w:p>
    <w:p w14:paraId="0C75084B" w14:textId="51119F5B" w:rsidR="002D7D92" w:rsidDel="006C49CF" w:rsidRDefault="002D7D92" w:rsidP="002B07B3">
      <w:pPr>
        <w:rPr>
          <w:del w:id="284" w:author="Demon" w:date="2020-07-08T16:59:00Z"/>
        </w:rPr>
      </w:pPr>
      <w:del w:id="285" w:author="Demon" w:date="2020-07-08T16:59:00Z">
        <w:r w:rsidDel="006C49CF">
          <w:rPr>
            <w:rFonts w:hint="eastAsia"/>
          </w:rPr>
          <w:delText>2020.06.22 Zhi-Hong</w:delText>
        </w:r>
      </w:del>
    </w:p>
    <w:p w14:paraId="17F91A13" w14:textId="2F7D090D" w:rsidR="002D7D92" w:rsidDel="006C49CF" w:rsidRDefault="002D7D92" w:rsidP="002B07B3">
      <w:pPr>
        <w:rPr>
          <w:del w:id="286" w:author="Demon" w:date="2020-07-08T16:59:00Z"/>
        </w:rPr>
      </w:pPr>
      <w:del w:id="287" w:author="Demon" w:date="2020-07-08T16:59:00Z">
        <w:r w:rsidDel="006C49CF">
          <w:rPr>
            <w:rFonts w:hint="eastAsia"/>
          </w:rPr>
          <w:delText>那我這邊就先下載</w:delText>
        </w:r>
      </w:del>
    </w:p>
    <w:p w14:paraId="46E09201" w14:textId="7048623E" w:rsidR="002D7D92" w:rsidDel="006C49CF" w:rsidRDefault="002D7D92" w:rsidP="002B07B3">
      <w:pPr>
        <w:rPr>
          <w:del w:id="288" w:author="Demon" w:date="2020-07-08T16:59:00Z"/>
        </w:rPr>
      </w:pPr>
      <w:del w:id="289" w:author="Demon" w:date="2020-07-08T16:59:00Z">
        <w:r w:rsidDel="006C49CF">
          <w:rPr>
            <w:rFonts w:hint="eastAsia"/>
          </w:rPr>
          <w:delText>另外我明天會再整理一個目前還在跑的績效</w:delText>
        </w:r>
      </w:del>
    </w:p>
    <w:p w14:paraId="42704B12" w14:textId="43760471" w:rsidR="002D7D92" w:rsidDel="006C49CF" w:rsidRDefault="002D7D92" w:rsidP="002B07B3">
      <w:pPr>
        <w:rPr>
          <w:del w:id="290" w:author="Demon" w:date="2020-07-08T16:59:00Z"/>
        </w:rPr>
      </w:pPr>
      <w:del w:id="291" w:author="Demon" w:date="2020-07-08T16:59:00Z">
        <w:r w:rsidDel="006C49CF">
          <w:rPr>
            <w:rFonts w:hint="eastAsia"/>
          </w:rPr>
          <w:delText>可是</w:delText>
        </w:r>
        <w:r w:rsidDel="006C49CF">
          <w:rPr>
            <w:rFonts w:hint="eastAsia"/>
          </w:rPr>
          <w:delText>MAPE</w:delText>
        </w:r>
        <w:r w:rsidDel="006C49CF">
          <w:rPr>
            <w:rFonts w:hint="eastAsia"/>
          </w:rPr>
          <w:delText>都下不去</w:delText>
        </w:r>
        <w:r w:rsidDel="006C49CF">
          <w:rPr>
            <w:rFonts w:hint="eastAsia"/>
          </w:rPr>
          <w:delText xml:space="preserve"> </w:delText>
        </w:r>
        <w:r w:rsidDel="006C49CF">
          <w:rPr>
            <w:rFonts w:hint="eastAsia"/>
          </w:rPr>
          <w:delText>可能要大改架構</w:delText>
        </w:r>
      </w:del>
    </w:p>
    <w:p w14:paraId="00CBE577" w14:textId="21954728" w:rsidR="002D7D92" w:rsidRPr="00A4354F" w:rsidDel="006C49CF" w:rsidRDefault="002D7D92" w:rsidP="002B07B3">
      <w:pPr>
        <w:rPr>
          <w:del w:id="292" w:author="Demon" w:date="2020-07-08T16:59:00Z"/>
        </w:rPr>
      </w:pPr>
    </w:p>
    <w:p w14:paraId="3F582C6E" w14:textId="396C77FC" w:rsidR="003B2D59" w:rsidDel="006C49CF" w:rsidRDefault="003B2D59" w:rsidP="002B07B3">
      <w:pPr>
        <w:rPr>
          <w:del w:id="293" w:author="Demon" w:date="2020-07-08T16:59:00Z"/>
        </w:rPr>
      </w:pPr>
      <w:del w:id="294" w:author="Demon" w:date="2020-07-08T16:59:00Z">
        <w:r w:rsidDel="006C49CF">
          <w:rPr>
            <w:rFonts w:hint="eastAsia"/>
          </w:rPr>
          <w:delText>2</w:delText>
        </w:r>
        <w:r w:rsidDel="006C49CF">
          <w:delText>020.06.20 Hsu</w:delText>
        </w:r>
      </w:del>
    </w:p>
    <w:p w14:paraId="30AB37A0" w14:textId="579DC150" w:rsidR="003B2D59" w:rsidDel="006C49CF" w:rsidRDefault="003B2D59" w:rsidP="002B07B3">
      <w:pPr>
        <w:pStyle w:val="a7"/>
        <w:widowControl/>
        <w:numPr>
          <w:ilvl w:val="0"/>
          <w:numId w:val="59"/>
        </w:numPr>
        <w:autoSpaceDE w:val="0"/>
        <w:autoSpaceDN w:val="0"/>
        <w:adjustRightInd w:val="0"/>
        <w:snapToGrid w:val="0"/>
        <w:ind w:leftChars="0"/>
        <w:rPr>
          <w:del w:id="295" w:author="Demon" w:date="2020-07-08T16:59:00Z"/>
        </w:rPr>
      </w:pPr>
      <w:del w:id="296" w:author="Demon" w:date="2020-07-08T16:59:00Z">
        <w:r w:rsidRPr="00227BA0" w:rsidDel="006C49CF">
          <w:delText xml:space="preserve">Energy, load, and demand reports. </w:delText>
        </w:r>
        <w:r w:rsidDel="006C49CF">
          <w:delText xml:space="preserve">(NE-ISO) </w:delText>
        </w:r>
        <w:r w:rsidRPr="00227BA0" w:rsidDel="006C49CF">
          <w:delText>https://www.iso-ne.com/isoexpress/web/reports/load-and-demand. [Accessed 30 September 2019].</w:delText>
        </w:r>
      </w:del>
    </w:p>
    <w:p w14:paraId="56A3C782" w14:textId="63BD3D50" w:rsidR="003B2D59" w:rsidDel="006C49CF" w:rsidRDefault="003B2D59" w:rsidP="002D7D92">
      <w:pPr>
        <w:pStyle w:val="a7"/>
        <w:widowControl/>
        <w:numPr>
          <w:ilvl w:val="0"/>
          <w:numId w:val="59"/>
        </w:numPr>
        <w:autoSpaceDE w:val="0"/>
        <w:autoSpaceDN w:val="0"/>
        <w:adjustRightInd w:val="0"/>
        <w:snapToGrid w:val="0"/>
        <w:ind w:leftChars="0"/>
        <w:rPr>
          <w:del w:id="297" w:author="Demon" w:date="2020-07-08T16:59:00Z"/>
        </w:rPr>
      </w:pPr>
      <w:del w:id="298" w:author="Demon" w:date="2020-07-08T16:59:00Z">
        <w:r w:rsidDel="006C49CF">
          <w:rPr>
            <w:rFonts w:hint="eastAsia"/>
          </w:rPr>
          <w:delText>上述是公開資料集，資料期間應該較長，不少論文都使用該公司的資料，我們也去下載下來試試看。</w:delText>
        </w:r>
      </w:del>
    </w:p>
    <w:p w14:paraId="15EACB89" w14:textId="6DE615EE" w:rsidR="003B2D59" w:rsidDel="006C49CF" w:rsidRDefault="003B2D59" w:rsidP="002B07B3">
      <w:pPr>
        <w:rPr>
          <w:del w:id="299" w:author="Demon" w:date="2020-07-08T16:59:00Z"/>
        </w:rPr>
      </w:pPr>
    </w:p>
    <w:p w14:paraId="6A115F3C" w14:textId="028EA01B" w:rsidR="001E5591" w:rsidDel="006C49CF" w:rsidRDefault="001E5591" w:rsidP="002B07B3">
      <w:pPr>
        <w:rPr>
          <w:del w:id="300" w:author="Demon" w:date="2020-07-08T16:59:00Z"/>
        </w:rPr>
      </w:pPr>
      <w:del w:id="301" w:author="Demon" w:date="2020-07-08T16:59:00Z">
        <w:r w:rsidDel="006C49CF">
          <w:rPr>
            <w:rFonts w:hint="eastAsia"/>
          </w:rPr>
          <w:delText>2020.06.17 Zhi-Hong</w:delText>
        </w:r>
      </w:del>
    </w:p>
    <w:p w14:paraId="6BB9D8BF" w14:textId="3274F78A" w:rsidR="001E5591" w:rsidDel="006C49CF" w:rsidRDefault="001E5591" w:rsidP="002B07B3">
      <w:pPr>
        <w:rPr>
          <w:del w:id="302" w:author="Demon" w:date="2020-07-08T16:59:00Z"/>
        </w:rPr>
      </w:pPr>
      <w:del w:id="303" w:author="Demon" w:date="2020-07-08T16:59:00Z">
        <w:r w:rsidDel="006C49CF">
          <w:rPr>
            <w:rFonts w:hint="eastAsia"/>
          </w:rPr>
          <w:delText>那我這邊先做一個不處理我所謂的</w:delText>
        </w:r>
        <w:r w:rsidDel="006C49CF">
          <w:rPr>
            <w:rFonts w:hint="eastAsia"/>
          </w:rPr>
          <w:delText>outlier</w:delText>
        </w:r>
        <w:r w:rsidDel="006C49CF">
          <w:rPr>
            <w:rFonts w:hint="eastAsia"/>
          </w:rPr>
          <w:delText>的部分</w:delText>
        </w:r>
        <w:r w:rsidDel="006C49CF">
          <w:rPr>
            <w:rFonts w:hint="eastAsia"/>
          </w:rPr>
          <w:delText xml:space="preserve"> </w:delText>
        </w:r>
        <w:r w:rsidDel="006C49CF">
          <w:rPr>
            <w:rFonts w:hint="eastAsia"/>
          </w:rPr>
          <w:delText>只處理</w:delText>
        </w:r>
        <w:r w:rsidDel="006C49CF">
          <w:rPr>
            <w:rFonts w:hint="eastAsia"/>
          </w:rPr>
          <w:delText>0</w:delText>
        </w:r>
        <w:r w:rsidDel="006C49CF">
          <w:rPr>
            <w:rFonts w:hint="eastAsia"/>
          </w:rPr>
          <w:delText>值跟</w:delText>
        </w:r>
        <w:r w:rsidDel="006C49CF">
          <w:rPr>
            <w:rFonts w:hint="eastAsia"/>
          </w:rPr>
          <w:delText xml:space="preserve">missing value </w:delText>
        </w:r>
        <w:r w:rsidDel="006C49CF">
          <w:rPr>
            <w:rFonts w:hint="eastAsia"/>
          </w:rPr>
          <w:delText>做做看</w:delText>
        </w:r>
      </w:del>
    </w:p>
    <w:p w14:paraId="3D25A939" w14:textId="300B8E1B" w:rsidR="001E5591" w:rsidDel="006C49CF" w:rsidRDefault="001E5591" w:rsidP="002B07B3">
      <w:pPr>
        <w:rPr>
          <w:del w:id="304" w:author="Demon" w:date="2020-07-08T16:59:00Z"/>
        </w:rPr>
      </w:pPr>
      <w:del w:id="305" w:author="Demon" w:date="2020-07-08T16:59:00Z">
        <w:r w:rsidDel="006C49CF">
          <w:rPr>
            <w:rFonts w:hint="eastAsia"/>
          </w:rPr>
          <w:delText>後續再看要怎麼改進</w:delText>
        </w:r>
      </w:del>
    </w:p>
    <w:p w14:paraId="377F6068" w14:textId="46577893" w:rsidR="001E5591" w:rsidDel="006C49CF" w:rsidRDefault="001E5591" w:rsidP="002B07B3">
      <w:pPr>
        <w:rPr>
          <w:del w:id="306" w:author="Demon" w:date="2020-07-08T16:59:00Z"/>
        </w:rPr>
      </w:pPr>
    </w:p>
    <w:p w14:paraId="46D4E663" w14:textId="3F87A02B" w:rsidR="00E74DB2" w:rsidDel="006C49CF" w:rsidRDefault="00E74DB2" w:rsidP="003B2D59">
      <w:pPr>
        <w:pStyle w:val="a7"/>
        <w:numPr>
          <w:ilvl w:val="0"/>
          <w:numId w:val="57"/>
        </w:numPr>
        <w:ind w:leftChars="0"/>
        <w:rPr>
          <w:del w:id="307" w:author="Demon" w:date="2020-07-08T16:59:00Z"/>
        </w:rPr>
      </w:pPr>
      <w:del w:id="308" w:author="Demon" w:date="2020-07-08T16:59:00Z">
        <w:r w:rsidDel="006C49CF">
          <w:rPr>
            <w:rFonts w:hint="eastAsia"/>
          </w:rPr>
          <w:delText>除了清明連假</w:delText>
        </w:r>
        <w:r w:rsidDel="006C49CF">
          <w:rPr>
            <w:rFonts w:hint="eastAsia"/>
          </w:rPr>
          <w:delText xml:space="preserve"> , 0</w:delText>
        </w:r>
        <w:r w:rsidDel="006C49CF">
          <w:rPr>
            <w:rFonts w:hint="eastAsia"/>
          </w:rPr>
          <w:delText>跟遺失值的部分補值方式</w:delText>
        </w:r>
        <w:r w:rsidDel="006C49CF">
          <w:rPr>
            <w:rFonts w:hint="eastAsia"/>
          </w:rPr>
          <w:delText xml:space="preserve"> </w:delText>
        </w:r>
      </w:del>
      <m:oMath>
        <m:sSub>
          <m:sSubPr>
            <m:ctrlPr>
              <w:del w:id="309" w:author="Demon" w:date="2020-07-08T16:59:00Z">
                <w:rPr>
                  <w:rFonts w:ascii="Cambria Math" w:hAnsi="Cambria Math"/>
                </w:rPr>
              </w:del>
            </m:ctrlPr>
          </m:sSubPr>
          <m:e>
            <m:r>
              <w:del w:id="310" w:author="Demon" w:date="2020-07-08T16:59:00Z">
                <m:rPr>
                  <m:sty m:val="p"/>
                </m:rPr>
                <w:rPr>
                  <w:rFonts w:ascii="Cambria Math" w:hAnsi="Cambria Math" w:hint="eastAsia"/>
                </w:rPr>
                <m:t>M</m:t>
              </w:del>
            </m:r>
            <m:r>
              <w:del w:id="311" w:author="Demon" w:date="2020-07-08T16:59:00Z">
                <m:rPr>
                  <m:sty m:val="p"/>
                </m:rPr>
                <w:rPr>
                  <w:rFonts w:ascii="Cambria Math" w:hAnsi="Cambria Math"/>
                </w:rPr>
                <m:t>easure</m:t>
              </w:del>
            </m:r>
          </m:e>
          <m:sub>
            <m:r>
              <w:del w:id="312" w:author="Demon" w:date="2020-07-08T16:59:00Z">
                <m:rPr>
                  <m:sty m:val="p"/>
                </m:rPr>
                <w:rPr>
                  <w:rFonts w:ascii="Cambria Math" w:hAnsi="Cambria Math"/>
                </w:rPr>
                <m:t>D,</m:t>
              </w:del>
            </m:r>
            <m:r>
              <w:del w:id="313" w:author="Demon" w:date="2020-07-08T16:59:00Z">
                <w:rPr>
                  <w:rFonts w:ascii="Cambria Math" w:hAnsi="Cambria Math" w:cs="Cambria Math" w:hint="eastAsia"/>
                </w:rPr>
                <m:t>H</m:t>
              </w:del>
            </m:r>
            <m:r>
              <w:del w:id="314" w:author="Demon" w:date="2020-07-08T16:59:00Z">
                <w:rPr>
                  <w:rFonts w:ascii="Cambria Math" w:eastAsia="Cambria Math" w:hAnsi="Cambria Math" w:cs="Cambria Math"/>
                </w:rPr>
                <m:t>,M</m:t>
              </w:del>
            </m:r>
          </m:sub>
        </m:sSub>
        <m:r>
          <w:del w:id="315" w:author="Demon" w:date="2020-07-08T16:59:00Z">
            <w:rPr>
              <w:rFonts w:ascii="Cambria Math" w:hAnsi="Cambria Math"/>
            </w:rPr>
            <m:t>=</m:t>
          </w:del>
        </m:r>
        <m:f>
          <m:fPr>
            <m:type m:val="lin"/>
            <m:ctrlPr>
              <w:del w:id="316" w:author="Demon" w:date="2020-07-08T16:59:00Z">
                <w:rPr>
                  <w:rFonts w:ascii="Cambria Math" w:hAnsi="Cambria Math"/>
                  <w:i/>
                </w:rPr>
              </w:del>
            </m:ctrlPr>
          </m:fPr>
          <m:num>
            <m:d>
              <m:dPr>
                <m:ctrlPr>
                  <w:del w:id="317" w:author="Demon" w:date="2020-07-08T16:59:00Z">
                    <w:rPr>
                      <w:rFonts w:ascii="Cambria Math" w:hAnsi="Cambria Math"/>
                      <w:i/>
                    </w:rPr>
                  </w:del>
                </m:ctrlPr>
              </m:dPr>
              <m:e>
                <m:sSub>
                  <m:sSubPr>
                    <m:ctrlPr>
                      <w:del w:id="318" w:author="Demon" w:date="2020-07-08T16:59:00Z">
                        <w:rPr>
                          <w:rFonts w:ascii="Cambria Math" w:hAnsi="Cambria Math"/>
                        </w:rPr>
                      </w:del>
                    </m:ctrlPr>
                  </m:sSubPr>
                  <m:e>
                    <m:r>
                      <w:del w:id="319" w:author="Demon" w:date="2020-07-08T16:59:00Z">
                        <m:rPr>
                          <m:sty m:val="p"/>
                        </m:rPr>
                        <w:rPr>
                          <w:rFonts w:ascii="Cambria Math" w:hAnsi="Cambria Math" w:hint="eastAsia"/>
                        </w:rPr>
                        <m:t>M</m:t>
                      </w:del>
                    </m:r>
                    <m:r>
                      <w:del w:id="320" w:author="Demon" w:date="2020-07-08T16:59:00Z">
                        <m:rPr>
                          <m:sty m:val="p"/>
                        </m:rPr>
                        <w:rPr>
                          <w:rFonts w:ascii="Cambria Math" w:hAnsi="Cambria Math"/>
                        </w:rPr>
                        <m:t>easure</m:t>
                      </w:del>
                    </m:r>
                  </m:e>
                  <m:sub>
                    <m:r>
                      <w:del w:id="321" w:author="Demon" w:date="2020-07-08T16:59:00Z">
                        <m:rPr>
                          <m:sty m:val="p"/>
                        </m:rPr>
                        <w:rPr>
                          <w:rFonts w:ascii="Cambria Math" w:hAnsi="Cambria Math"/>
                        </w:rPr>
                        <m:t>D-7,</m:t>
                      </w:del>
                    </m:r>
                    <m:r>
                      <w:del w:id="322" w:author="Demon" w:date="2020-07-08T16:59:00Z">
                        <w:rPr>
                          <w:rFonts w:ascii="Cambria Math" w:hAnsi="Cambria Math" w:cs="Cambria Math" w:hint="eastAsia"/>
                        </w:rPr>
                        <m:t>H</m:t>
                      </w:del>
                    </m:r>
                    <m:r>
                      <w:del w:id="323" w:author="Demon" w:date="2020-07-08T16:59:00Z">
                        <w:rPr>
                          <w:rFonts w:ascii="Cambria Math" w:eastAsia="Cambria Math" w:hAnsi="Cambria Math" w:cs="Cambria Math"/>
                        </w:rPr>
                        <m:t>,M</m:t>
                      </w:del>
                    </m:r>
                  </m:sub>
                </m:sSub>
                <m:r>
                  <w:del w:id="324" w:author="Demon" w:date="2020-07-08T16:59:00Z">
                    <w:rPr>
                      <w:rFonts w:ascii="Cambria Math" w:hAnsi="Cambria Math"/>
                    </w:rPr>
                    <m:t xml:space="preserve">+ </m:t>
                  </w:del>
                </m:r>
                <m:sSub>
                  <m:sSubPr>
                    <m:ctrlPr>
                      <w:del w:id="325" w:author="Demon" w:date="2020-07-08T16:59:00Z">
                        <w:rPr>
                          <w:rFonts w:ascii="Cambria Math" w:hAnsi="Cambria Math"/>
                        </w:rPr>
                      </w:del>
                    </m:ctrlPr>
                  </m:sSubPr>
                  <m:e>
                    <m:r>
                      <w:del w:id="326" w:author="Demon" w:date="2020-07-08T16:59:00Z">
                        <m:rPr>
                          <m:sty m:val="p"/>
                        </m:rPr>
                        <w:rPr>
                          <w:rFonts w:ascii="Cambria Math" w:hAnsi="Cambria Math" w:hint="eastAsia"/>
                        </w:rPr>
                        <m:t>M</m:t>
                      </w:del>
                    </m:r>
                    <m:r>
                      <w:del w:id="327" w:author="Demon" w:date="2020-07-08T16:59:00Z">
                        <m:rPr>
                          <m:sty m:val="p"/>
                        </m:rPr>
                        <w:rPr>
                          <w:rFonts w:ascii="Cambria Math" w:hAnsi="Cambria Math"/>
                        </w:rPr>
                        <m:t>easure</m:t>
                      </w:del>
                    </m:r>
                  </m:e>
                  <m:sub>
                    <m:r>
                      <w:del w:id="328" w:author="Demon" w:date="2020-07-08T16:59:00Z">
                        <m:rPr>
                          <m:sty m:val="p"/>
                        </m:rPr>
                        <w:rPr>
                          <w:rFonts w:ascii="Cambria Math" w:hAnsi="Cambria Math"/>
                        </w:rPr>
                        <m:t>D+7,</m:t>
                      </w:del>
                    </m:r>
                    <m:r>
                      <w:del w:id="329" w:author="Demon" w:date="2020-07-08T16:59:00Z">
                        <w:rPr>
                          <w:rFonts w:ascii="Cambria Math" w:hAnsi="Cambria Math" w:cs="Cambria Math" w:hint="eastAsia"/>
                        </w:rPr>
                        <m:t>H</m:t>
                      </w:del>
                    </m:r>
                    <m:r>
                      <w:del w:id="330" w:author="Demon" w:date="2020-07-08T16:59:00Z">
                        <w:rPr>
                          <w:rFonts w:ascii="Cambria Math" w:eastAsia="Cambria Math" w:hAnsi="Cambria Math" w:cs="Cambria Math"/>
                        </w:rPr>
                        <m:t>,M</m:t>
                      </w:del>
                    </m:r>
                  </m:sub>
                </m:sSub>
              </m:e>
            </m:d>
          </m:num>
          <m:den>
            <m:r>
              <w:del w:id="331" w:author="Demon" w:date="2020-07-08T16:59:00Z">
                <w:rPr>
                  <w:rFonts w:ascii="Cambria Math" w:hAnsi="Cambria Math"/>
                </w:rPr>
                <m:t>2</m:t>
              </w:del>
            </m:r>
          </m:den>
        </m:f>
      </m:oMath>
    </w:p>
    <w:p w14:paraId="034B815E" w14:textId="3FBBD847" w:rsidR="00E74DB2" w:rsidRPr="00E74DB2" w:rsidDel="006C49CF" w:rsidRDefault="00E74DB2" w:rsidP="003B2D59">
      <w:pPr>
        <w:pStyle w:val="a7"/>
        <w:numPr>
          <w:ilvl w:val="0"/>
          <w:numId w:val="57"/>
        </w:numPr>
        <w:ind w:leftChars="0"/>
        <w:rPr>
          <w:del w:id="332" w:author="Demon" w:date="2020-07-08T16:59:00Z"/>
        </w:rPr>
      </w:pPr>
      <w:del w:id="333" w:author="Demon" w:date="2020-07-08T16:59:00Z">
        <w:r w:rsidDel="006C49CF">
          <w:rPr>
            <w:rFonts w:hint="eastAsia"/>
          </w:rPr>
          <w:delText>清明連假</w:delText>
        </w:r>
        <w:r w:rsidDel="006C49CF">
          <w:rPr>
            <w:rFonts w:hint="eastAsia"/>
          </w:rPr>
          <w:delText xml:space="preserve"> 0</w:delText>
        </w:r>
        <w:r w:rsidDel="006C49CF">
          <w:rPr>
            <w:rFonts w:hint="eastAsia"/>
          </w:rPr>
          <w:delText>的部分就線性補值這樣</w:delText>
        </w:r>
      </w:del>
    </w:p>
    <w:p w14:paraId="55F583FA" w14:textId="2464F8B5" w:rsidR="00E74DB2" w:rsidDel="006C49CF" w:rsidRDefault="00E74DB2" w:rsidP="002B07B3">
      <w:pPr>
        <w:rPr>
          <w:del w:id="334" w:author="Demon" w:date="2020-07-08T16:59:00Z"/>
        </w:rPr>
      </w:pPr>
    </w:p>
    <w:p w14:paraId="69A8D01F" w14:textId="3A978416" w:rsidR="00AC4E7E" w:rsidDel="006C49CF" w:rsidRDefault="00AC4E7E" w:rsidP="002B07B3">
      <w:pPr>
        <w:rPr>
          <w:del w:id="335" w:author="Demon" w:date="2020-07-08T16:59:00Z"/>
        </w:rPr>
      </w:pPr>
      <w:del w:id="336" w:author="Demon" w:date="2020-07-08T16:59:00Z">
        <w:r w:rsidDel="006C49CF">
          <w:rPr>
            <w:rFonts w:hint="eastAsia"/>
          </w:rPr>
          <w:delText>2020.</w:delText>
        </w:r>
        <w:r w:rsidDel="006C49CF">
          <w:delText xml:space="preserve">06.17 </w:delText>
        </w:r>
        <w:r w:rsidDel="006C49CF">
          <w:rPr>
            <w:rFonts w:hint="eastAsia"/>
          </w:rPr>
          <w:delText>Hsu</w:delText>
        </w:r>
      </w:del>
    </w:p>
    <w:p w14:paraId="23129AA2" w14:textId="0C9E119D" w:rsidR="00AC4E7E" w:rsidDel="006C49CF" w:rsidRDefault="00AC4E7E" w:rsidP="002B07B3">
      <w:pPr>
        <w:rPr>
          <w:del w:id="337" w:author="Demon" w:date="2020-07-08T16:59:00Z"/>
        </w:rPr>
      </w:pPr>
      <w:del w:id="338" w:author="Demon" w:date="2020-07-08T16:59:00Z">
        <w:r w:rsidDel="006C49CF">
          <w:rPr>
            <w:rFonts w:hint="eastAsia"/>
          </w:rPr>
          <w:delText>先選一個方式處理</w:delText>
        </w:r>
        <w:r w:rsidDel="006C49CF">
          <w:rPr>
            <w:rFonts w:hint="eastAsia"/>
          </w:rPr>
          <w:delText>outlier</w:delText>
        </w:r>
        <w:r w:rsidDel="006C49CF">
          <w:rPr>
            <w:rFonts w:hint="eastAsia"/>
          </w:rPr>
          <w:delText>，然後建構</w:delText>
        </w:r>
        <w:r w:rsidDel="006C49CF">
          <w:rPr>
            <w:rFonts w:hint="eastAsia"/>
          </w:rPr>
          <w:delText>end-to-end</w:delText>
        </w:r>
        <w:r w:rsidDel="006C49CF">
          <w:rPr>
            <w:rFonts w:hint="eastAsia"/>
          </w:rPr>
          <w:delText>預測系統，觀察績效如何？然後，再進行精緻化。</w:delText>
        </w:r>
      </w:del>
    </w:p>
    <w:p w14:paraId="214734CD" w14:textId="27165FB8" w:rsidR="00AC4E7E" w:rsidDel="006C49CF" w:rsidRDefault="00AC4E7E" w:rsidP="002B07B3">
      <w:pPr>
        <w:rPr>
          <w:del w:id="339" w:author="Demon" w:date="2020-07-08T16:59:00Z"/>
        </w:rPr>
      </w:pPr>
    </w:p>
    <w:p w14:paraId="25A9255E" w14:textId="0DF9851B" w:rsidR="00367965" w:rsidDel="006C49CF" w:rsidRDefault="00367965" w:rsidP="002B07B3">
      <w:pPr>
        <w:rPr>
          <w:del w:id="340" w:author="Demon" w:date="2020-07-08T16:59:00Z"/>
        </w:rPr>
      </w:pPr>
      <w:del w:id="341" w:author="Demon" w:date="2020-07-08T16:59:00Z">
        <w:r w:rsidDel="006C49CF">
          <w:rPr>
            <w:rFonts w:hint="eastAsia"/>
          </w:rPr>
          <w:delText>2020.06.16 Zhi-Hong</w:delText>
        </w:r>
      </w:del>
    </w:p>
    <w:p w14:paraId="0CF61198" w14:textId="5E460AD6" w:rsidR="00367965" w:rsidDel="006C49CF" w:rsidRDefault="00367965" w:rsidP="002B07B3">
      <w:pPr>
        <w:rPr>
          <w:del w:id="342" w:author="Demon" w:date="2020-07-08T16:59:00Z"/>
        </w:rPr>
      </w:pPr>
      <w:del w:id="343" w:author="Demon" w:date="2020-07-08T16:59:00Z">
        <w:r w:rsidDel="006C49CF">
          <w:rPr>
            <w:rFonts w:hint="eastAsia"/>
          </w:rPr>
          <w:delText>目前最有疑慮的</w:delText>
        </w:r>
        <w:r w:rsidDel="006C49CF">
          <w:rPr>
            <w:rFonts w:hint="eastAsia"/>
          </w:rPr>
          <w:delText xml:space="preserve">outlier </w:delText>
        </w:r>
        <w:r w:rsidDel="006C49CF">
          <w:rPr>
            <w:rFonts w:hint="eastAsia"/>
          </w:rPr>
          <w:delText>為</w:delText>
        </w:r>
        <w:r w:rsidR="007D6740" w:rsidDel="006C49CF">
          <w:rPr>
            <w:rFonts w:hint="eastAsia"/>
          </w:rPr>
          <w:delText xml:space="preserve"> </w:delText>
        </w:r>
        <w:r w:rsidR="007D6740" w:rsidDel="006C49CF">
          <w:rPr>
            <w:rFonts w:hint="eastAsia"/>
          </w:rPr>
          <w:delText>針對以下作排查以及紀錄</w:delText>
        </w:r>
      </w:del>
    </w:p>
    <w:p w14:paraId="16F77D8C" w14:textId="145997C8" w:rsidR="00367965" w:rsidRPr="00AC4E7E" w:rsidDel="006C49CF" w:rsidRDefault="00367965" w:rsidP="00AC4E7E">
      <w:pPr>
        <w:pStyle w:val="a7"/>
        <w:numPr>
          <w:ilvl w:val="0"/>
          <w:numId w:val="56"/>
        </w:numPr>
        <w:ind w:leftChars="0"/>
        <w:rPr>
          <w:del w:id="344" w:author="Demon" w:date="2020-07-08T16:59:00Z"/>
        </w:rPr>
      </w:pPr>
      <w:del w:id="345" w:author="Demon" w:date="2020-07-08T16:59:00Z">
        <w:r w:rsidDel="006C49CF">
          <w:rPr>
            <w:rFonts w:ascii="Helvetica" w:hAnsi="Helvetica" w:cs="Helvetica"/>
            <w:color w:val="000000"/>
            <w:sz w:val="18"/>
            <w:szCs w:val="18"/>
          </w:rPr>
          <w:delText>2018-04-07 10:15:00</w:delText>
        </w:r>
        <w:r w:rsidDel="006C49CF">
          <w:rPr>
            <w:rFonts w:ascii="Helvetica" w:hAnsi="Helvetica" w:cs="Helvetica" w:hint="eastAsia"/>
            <w:color w:val="000000"/>
            <w:sz w:val="18"/>
            <w:szCs w:val="18"/>
          </w:rPr>
          <w:delText xml:space="preserve"> (</w:delText>
        </w:r>
        <w:r w:rsidDel="006C49CF">
          <w:rPr>
            <w:rFonts w:ascii="Helvetica" w:hAnsi="Helvetica" w:cs="Helvetica"/>
            <w:color w:val="000000"/>
            <w:sz w:val="18"/>
            <w:szCs w:val="18"/>
          </w:rPr>
          <w:delText>33.1</w:delText>
        </w:r>
        <w:r w:rsidDel="006C49CF">
          <w:rPr>
            <w:rFonts w:ascii="Helvetica" w:hAnsi="Helvetica" w:cs="Helvetica" w:hint="eastAsia"/>
            <w:color w:val="000000"/>
            <w:sz w:val="18"/>
            <w:szCs w:val="18"/>
          </w:rPr>
          <w:delText>)</w:delText>
        </w:r>
      </w:del>
    </w:p>
    <w:p w14:paraId="4D46B490" w14:textId="09E64792" w:rsidR="00367965" w:rsidRPr="00AC4E7E" w:rsidDel="006C49CF" w:rsidRDefault="00367965" w:rsidP="00AC4E7E">
      <w:pPr>
        <w:pStyle w:val="a7"/>
        <w:numPr>
          <w:ilvl w:val="0"/>
          <w:numId w:val="56"/>
        </w:numPr>
        <w:ind w:leftChars="0"/>
        <w:rPr>
          <w:del w:id="346" w:author="Demon" w:date="2020-07-08T16:59:00Z"/>
        </w:rPr>
      </w:pPr>
      <w:del w:id="347" w:author="Demon" w:date="2020-07-08T16:59:00Z">
        <w:r w:rsidDel="006C49CF">
          <w:rPr>
            <w:rFonts w:ascii="Helvetica" w:hAnsi="Helvetica" w:cs="Helvetica"/>
            <w:color w:val="000000"/>
            <w:sz w:val="18"/>
            <w:szCs w:val="18"/>
          </w:rPr>
          <w:delText>2018-12-02 10:15:00</w:delText>
        </w:r>
        <w:r w:rsidDel="006C49CF">
          <w:rPr>
            <w:rFonts w:ascii="Helvetica" w:hAnsi="Helvetica" w:cs="Helvetica" w:hint="eastAsia"/>
            <w:color w:val="000000"/>
            <w:sz w:val="18"/>
            <w:szCs w:val="18"/>
          </w:rPr>
          <w:delText xml:space="preserve"> (32.1)</w:delText>
        </w:r>
      </w:del>
    </w:p>
    <w:p w14:paraId="7815A886" w14:textId="6163861D" w:rsidR="00367965" w:rsidRPr="00AC4E7E" w:rsidDel="006C49CF" w:rsidRDefault="00367965" w:rsidP="00AC4E7E">
      <w:pPr>
        <w:pStyle w:val="a7"/>
        <w:numPr>
          <w:ilvl w:val="0"/>
          <w:numId w:val="56"/>
        </w:numPr>
        <w:ind w:leftChars="0"/>
        <w:rPr>
          <w:del w:id="348" w:author="Demon" w:date="2020-07-08T16:59:00Z"/>
        </w:rPr>
      </w:pPr>
      <w:del w:id="349" w:author="Demon" w:date="2020-07-08T16:59:00Z">
        <w:r w:rsidDel="006C49CF">
          <w:rPr>
            <w:rFonts w:ascii="Helvetica" w:hAnsi="Helvetica" w:cs="Helvetica"/>
            <w:color w:val="000000"/>
            <w:sz w:val="18"/>
            <w:szCs w:val="18"/>
          </w:rPr>
          <w:delText>2018-12-02 10:</w:delText>
        </w:r>
        <w:r w:rsidDel="006C49CF">
          <w:rPr>
            <w:rFonts w:ascii="Helvetica" w:hAnsi="Helvetica" w:cs="Helvetica" w:hint="eastAsia"/>
            <w:color w:val="000000"/>
            <w:sz w:val="18"/>
            <w:szCs w:val="18"/>
          </w:rPr>
          <w:delText>30</w:delText>
        </w:r>
        <w:r w:rsidDel="006C49CF">
          <w:rPr>
            <w:rFonts w:ascii="Helvetica" w:hAnsi="Helvetica" w:cs="Helvetica"/>
            <w:color w:val="000000"/>
            <w:sz w:val="18"/>
            <w:szCs w:val="18"/>
          </w:rPr>
          <w:delText>:00</w:delText>
        </w:r>
        <w:r w:rsidDel="006C49CF">
          <w:rPr>
            <w:rFonts w:ascii="Helvetica" w:hAnsi="Helvetica" w:cs="Helvetica" w:hint="eastAsia"/>
            <w:color w:val="000000"/>
            <w:sz w:val="18"/>
            <w:szCs w:val="18"/>
          </w:rPr>
          <w:delText xml:space="preserve"> (36.3)</w:delText>
        </w:r>
      </w:del>
    </w:p>
    <w:p w14:paraId="4FAC350B" w14:textId="1A7AC598" w:rsidR="00367965" w:rsidRPr="00AC4E7E" w:rsidDel="006C49CF" w:rsidRDefault="00367965" w:rsidP="00AC4E7E">
      <w:pPr>
        <w:pStyle w:val="a7"/>
        <w:numPr>
          <w:ilvl w:val="0"/>
          <w:numId w:val="56"/>
        </w:numPr>
        <w:ind w:leftChars="0"/>
        <w:rPr>
          <w:del w:id="350" w:author="Demon" w:date="2020-07-08T16:59:00Z"/>
        </w:rPr>
      </w:pPr>
      <w:del w:id="351" w:author="Demon" w:date="2020-07-08T16:59:00Z">
        <w:r w:rsidDel="006C49CF">
          <w:rPr>
            <w:rFonts w:ascii="Helvetica" w:hAnsi="Helvetica" w:cs="Helvetica"/>
            <w:color w:val="000000"/>
            <w:sz w:val="18"/>
            <w:szCs w:val="18"/>
          </w:rPr>
          <w:delText>2018-12-02 10:</w:delText>
        </w:r>
        <w:r w:rsidDel="006C49CF">
          <w:rPr>
            <w:rFonts w:ascii="Helvetica" w:hAnsi="Helvetica" w:cs="Helvetica" w:hint="eastAsia"/>
            <w:color w:val="000000"/>
            <w:sz w:val="18"/>
            <w:szCs w:val="18"/>
          </w:rPr>
          <w:delText>45</w:delText>
        </w:r>
        <w:r w:rsidDel="006C49CF">
          <w:rPr>
            <w:rFonts w:ascii="Helvetica" w:hAnsi="Helvetica" w:cs="Helvetica"/>
            <w:color w:val="000000"/>
            <w:sz w:val="18"/>
            <w:szCs w:val="18"/>
          </w:rPr>
          <w:delText>:00</w:delText>
        </w:r>
        <w:r w:rsidDel="006C49CF">
          <w:rPr>
            <w:rFonts w:ascii="Helvetica" w:hAnsi="Helvetica" w:cs="Helvetica" w:hint="eastAsia"/>
            <w:color w:val="000000"/>
            <w:sz w:val="18"/>
            <w:szCs w:val="18"/>
          </w:rPr>
          <w:delText xml:space="preserve"> (30.2)</w:delText>
        </w:r>
      </w:del>
    </w:p>
    <w:p w14:paraId="6F019AC9" w14:textId="7FED7A21" w:rsidR="00367965" w:rsidRPr="00AC4E7E" w:rsidDel="006C49CF" w:rsidRDefault="00367965" w:rsidP="00AC4E7E">
      <w:pPr>
        <w:pStyle w:val="a7"/>
        <w:numPr>
          <w:ilvl w:val="0"/>
          <w:numId w:val="56"/>
        </w:numPr>
        <w:ind w:leftChars="0"/>
        <w:rPr>
          <w:del w:id="352" w:author="Demon" w:date="2020-07-08T16:59:00Z"/>
        </w:rPr>
      </w:pPr>
      <w:del w:id="353" w:author="Demon" w:date="2020-07-08T16:59:00Z">
        <w:r w:rsidDel="006C49CF">
          <w:rPr>
            <w:rFonts w:ascii="Helvetica" w:hAnsi="Helvetica" w:cs="Helvetica"/>
            <w:color w:val="000000"/>
            <w:sz w:val="18"/>
            <w:szCs w:val="18"/>
          </w:rPr>
          <w:delText xml:space="preserve">2018-12-02 </w:delText>
        </w:r>
        <w:r w:rsidDel="006C49CF">
          <w:rPr>
            <w:rFonts w:ascii="Helvetica" w:hAnsi="Helvetica" w:cs="Helvetica" w:hint="eastAsia"/>
            <w:color w:val="000000"/>
            <w:sz w:val="18"/>
            <w:szCs w:val="18"/>
          </w:rPr>
          <w:delText>11</w:delText>
        </w:r>
        <w:r w:rsidDel="006C49CF">
          <w:rPr>
            <w:rFonts w:ascii="Helvetica" w:hAnsi="Helvetica" w:cs="Helvetica"/>
            <w:color w:val="000000"/>
            <w:sz w:val="18"/>
            <w:szCs w:val="18"/>
          </w:rPr>
          <w:delText>:</w:delText>
        </w:r>
        <w:r w:rsidDel="006C49CF">
          <w:rPr>
            <w:rFonts w:ascii="Helvetica" w:hAnsi="Helvetica" w:cs="Helvetica" w:hint="eastAsia"/>
            <w:color w:val="000000"/>
            <w:sz w:val="18"/>
            <w:szCs w:val="18"/>
          </w:rPr>
          <w:delText>00</w:delText>
        </w:r>
        <w:r w:rsidDel="006C49CF">
          <w:rPr>
            <w:rFonts w:ascii="Helvetica" w:hAnsi="Helvetica" w:cs="Helvetica"/>
            <w:color w:val="000000"/>
            <w:sz w:val="18"/>
            <w:szCs w:val="18"/>
          </w:rPr>
          <w:delText>:00</w:delText>
        </w:r>
        <w:r w:rsidDel="006C49CF">
          <w:rPr>
            <w:rFonts w:ascii="Helvetica" w:hAnsi="Helvetica" w:cs="Helvetica" w:hint="eastAsia"/>
            <w:color w:val="000000"/>
            <w:sz w:val="18"/>
            <w:szCs w:val="18"/>
          </w:rPr>
          <w:delText xml:space="preserve"> (32.1)</w:delText>
        </w:r>
      </w:del>
    </w:p>
    <w:p w14:paraId="4DA29C71" w14:textId="6F4A1C0E" w:rsidR="00367965" w:rsidRPr="00AC4E7E" w:rsidDel="006C49CF" w:rsidRDefault="00367965" w:rsidP="00AC4E7E">
      <w:pPr>
        <w:pStyle w:val="a7"/>
        <w:numPr>
          <w:ilvl w:val="0"/>
          <w:numId w:val="56"/>
        </w:numPr>
        <w:ind w:leftChars="0"/>
        <w:rPr>
          <w:del w:id="354" w:author="Demon" w:date="2020-07-08T16:59:00Z"/>
        </w:rPr>
      </w:pPr>
      <w:del w:id="355" w:author="Demon" w:date="2020-07-08T16:59:00Z">
        <w:r w:rsidDel="006C49CF">
          <w:rPr>
            <w:rFonts w:ascii="Helvetica" w:hAnsi="Helvetica" w:cs="Helvetica"/>
            <w:color w:val="000000"/>
            <w:sz w:val="18"/>
            <w:szCs w:val="18"/>
          </w:rPr>
          <w:delText>2018-12-02 1</w:delText>
        </w:r>
        <w:r w:rsidDel="006C49CF">
          <w:rPr>
            <w:rFonts w:ascii="Helvetica" w:hAnsi="Helvetica" w:cs="Helvetica" w:hint="eastAsia"/>
            <w:color w:val="000000"/>
            <w:sz w:val="18"/>
            <w:szCs w:val="18"/>
          </w:rPr>
          <w:delText>1</w:delText>
        </w:r>
        <w:r w:rsidDel="006C49CF">
          <w:rPr>
            <w:rFonts w:ascii="Helvetica" w:hAnsi="Helvetica" w:cs="Helvetica"/>
            <w:color w:val="000000"/>
            <w:sz w:val="18"/>
            <w:szCs w:val="18"/>
          </w:rPr>
          <w:delText>:</w:delText>
        </w:r>
        <w:r w:rsidDel="006C49CF">
          <w:rPr>
            <w:rFonts w:ascii="Helvetica" w:hAnsi="Helvetica" w:cs="Helvetica" w:hint="eastAsia"/>
            <w:color w:val="000000"/>
            <w:sz w:val="18"/>
            <w:szCs w:val="18"/>
          </w:rPr>
          <w:delText>4</w:delText>
        </w:r>
        <w:r w:rsidDel="006C49CF">
          <w:rPr>
            <w:rFonts w:ascii="Helvetica" w:hAnsi="Helvetica" w:cs="Helvetica"/>
            <w:color w:val="000000"/>
            <w:sz w:val="18"/>
            <w:szCs w:val="18"/>
          </w:rPr>
          <w:delText>5:00</w:delText>
        </w:r>
        <w:r w:rsidDel="006C49CF">
          <w:rPr>
            <w:rFonts w:ascii="Helvetica" w:hAnsi="Helvetica" w:cs="Helvetica" w:hint="eastAsia"/>
            <w:color w:val="000000"/>
            <w:sz w:val="18"/>
            <w:szCs w:val="18"/>
          </w:rPr>
          <w:delText xml:space="preserve"> (25.3)</w:delText>
        </w:r>
      </w:del>
    </w:p>
    <w:p w14:paraId="29A658B7" w14:textId="0276B71B" w:rsidR="00367965" w:rsidRPr="00AC4E7E" w:rsidDel="006C49CF" w:rsidRDefault="00367965" w:rsidP="00AC4E7E">
      <w:pPr>
        <w:pStyle w:val="a7"/>
        <w:numPr>
          <w:ilvl w:val="0"/>
          <w:numId w:val="56"/>
        </w:numPr>
        <w:ind w:leftChars="0"/>
        <w:rPr>
          <w:del w:id="356" w:author="Demon" w:date="2020-07-08T16:59:00Z"/>
        </w:rPr>
      </w:pPr>
      <w:del w:id="357" w:author="Demon" w:date="2020-07-08T16:59:00Z">
        <w:r w:rsidDel="006C49CF">
          <w:rPr>
            <w:rFonts w:ascii="Helvetica" w:hAnsi="Helvetica" w:cs="Helvetica"/>
            <w:color w:val="000000"/>
            <w:sz w:val="18"/>
            <w:szCs w:val="18"/>
          </w:rPr>
          <w:delText>2018-12-02 1</w:delText>
        </w:r>
        <w:r w:rsidDel="006C49CF">
          <w:rPr>
            <w:rFonts w:ascii="Helvetica" w:hAnsi="Helvetica" w:cs="Helvetica" w:hint="eastAsia"/>
            <w:color w:val="000000"/>
            <w:sz w:val="18"/>
            <w:szCs w:val="18"/>
          </w:rPr>
          <w:delText>2</w:delText>
        </w:r>
        <w:r w:rsidDel="006C49CF">
          <w:rPr>
            <w:rFonts w:ascii="Helvetica" w:hAnsi="Helvetica" w:cs="Helvetica"/>
            <w:color w:val="000000"/>
            <w:sz w:val="18"/>
            <w:szCs w:val="18"/>
          </w:rPr>
          <w:delText>:</w:delText>
        </w:r>
        <w:r w:rsidDel="006C49CF">
          <w:rPr>
            <w:rFonts w:ascii="Helvetica" w:hAnsi="Helvetica" w:cs="Helvetica" w:hint="eastAsia"/>
            <w:color w:val="000000"/>
            <w:sz w:val="18"/>
            <w:szCs w:val="18"/>
          </w:rPr>
          <w:delText>00</w:delText>
        </w:r>
        <w:r w:rsidDel="006C49CF">
          <w:rPr>
            <w:rFonts w:ascii="Helvetica" w:hAnsi="Helvetica" w:cs="Helvetica"/>
            <w:color w:val="000000"/>
            <w:sz w:val="18"/>
            <w:szCs w:val="18"/>
          </w:rPr>
          <w:delText>:00</w:delText>
        </w:r>
        <w:r w:rsidDel="006C49CF">
          <w:rPr>
            <w:rFonts w:ascii="Helvetica" w:hAnsi="Helvetica" w:cs="Helvetica" w:hint="eastAsia"/>
            <w:color w:val="000000"/>
            <w:sz w:val="18"/>
            <w:szCs w:val="18"/>
          </w:rPr>
          <w:delText xml:space="preserve"> (27.3)</w:delText>
        </w:r>
      </w:del>
    </w:p>
    <w:p w14:paraId="190FC5A6" w14:textId="6DC26C59" w:rsidR="00367965" w:rsidDel="006C49CF" w:rsidRDefault="00367965" w:rsidP="00AC4E7E">
      <w:pPr>
        <w:pStyle w:val="a7"/>
        <w:numPr>
          <w:ilvl w:val="0"/>
          <w:numId w:val="56"/>
        </w:numPr>
        <w:ind w:leftChars="0"/>
        <w:rPr>
          <w:del w:id="358" w:author="Demon" w:date="2020-07-08T16:59:00Z"/>
        </w:rPr>
      </w:pPr>
      <w:del w:id="359" w:author="Demon" w:date="2020-07-08T16:59:00Z">
        <w:r w:rsidDel="006C49CF">
          <w:rPr>
            <w:rFonts w:ascii="Helvetica" w:hAnsi="Helvetica" w:cs="Helvetica"/>
            <w:color w:val="000000"/>
            <w:sz w:val="18"/>
            <w:szCs w:val="18"/>
          </w:rPr>
          <w:delText xml:space="preserve">2018-12-02 </w:delText>
        </w:r>
        <w:r w:rsidDel="006C49CF">
          <w:rPr>
            <w:rFonts w:ascii="Helvetica" w:hAnsi="Helvetica" w:cs="Helvetica" w:hint="eastAsia"/>
            <w:color w:val="000000"/>
            <w:sz w:val="18"/>
            <w:szCs w:val="18"/>
          </w:rPr>
          <w:delText>12</w:delText>
        </w:r>
        <w:r w:rsidDel="006C49CF">
          <w:rPr>
            <w:rFonts w:ascii="Helvetica" w:hAnsi="Helvetica" w:cs="Helvetica"/>
            <w:color w:val="000000"/>
            <w:sz w:val="18"/>
            <w:szCs w:val="18"/>
          </w:rPr>
          <w:delText>:15:00</w:delText>
        </w:r>
        <w:r w:rsidDel="006C49CF">
          <w:rPr>
            <w:rFonts w:ascii="Helvetica" w:hAnsi="Helvetica" w:cs="Helvetica" w:hint="eastAsia"/>
            <w:color w:val="000000"/>
            <w:sz w:val="18"/>
            <w:szCs w:val="18"/>
          </w:rPr>
          <w:delText xml:space="preserve"> (32.0)</w:delText>
        </w:r>
      </w:del>
    </w:p>
    <w:p w14:paraId="650B58BE" w14:textId="43B28965" w:rsidR="00367965" w:rsidDel="006C49CF" w:rsidRDefault="007D6740" w:rsidP="002B07B3">
      <w:pPr>
        <w:rPr>
          <w:del w:id="360" w:author="Demon" w:date="2020-07-08T16:59:00Z"/>
        </w:rPr>
      </w:pPr>
      <w:del w:id="361" w:author="Demon" w:date="2020-07-08T16:59:00Z">
        <w:r w:rsidDel="006C49CF">
          <w:rPr>
            <w:rFonts w:hint="eastAsia"/>
          </w:rPr>
          <w:delText>以</w:delText>
        </w:r>
        <w:r w:rsidRPr="00AC4E7E" w:rsidDel="006C49CF">
          <w:rPr>
            <w:rFonts w:hint="eastAsia"/>
            <w:color w:val="FF0000"/>
          </w:rPr>
          <w:delText>整年度</w:delText>
        </w:r>
        <w:r w:rsidDel="006C49CF">
          <w:rPr>
            <w:rFonts w:hint="eastAsia"/>
          </w:rPr>
          <w:delText>工作日跟非工作日的平均數以及標準差來做標準</w:delText>
        </w:r>
        <w:r w:rsidDel="006C49CF">
          <w:rPr>
            <w:rFonts w:hint="eastAsia"/>
          </w:rPr>
          <w:delText xml:space="preserve"> </w:delText>
        </w:r>
        <w:r w:rsidDel="006C49CF">
          <w:rPr>
            <w:rFonts w:hint="eastAsia"/>
          </w:rPr>
          <w:delText>看是否差異很大</w:delText>
        </w:r>
        <w:r w:rsidDel="006C49CF">
          <w:rPr>
            <w:rFonts w:hint="eastAsia"/>
          </w:rPr>
          <w:delText>(</w:delText>
        </w:r>
        <w:r w:rsidDel="006C49CF">
          <w:rPr>
            <w:rFonts w:hint="eastAsia"/>
          </w:rPr>
          <w:delText>扣除</w:delText>
        </w:r>
        <w:r w:rsidDel="006C49CF">
          <w:rPr>
            <w:rFonts w:hint="eastAsia"/>
          </w:rPr>
          <w:delText>9/6)</w:delText>
        </w:r>
      </w:del>
    </w:p>
    <w:tbl>
      <w:tblPr>
        <w:tblStyle w:val="aa"/>
        <w:tblW w:w="0" w:type="auto"/>
        <w:tblLook w:val="04A0" w:firstRow="1" w:lastRow="0" w:firstColumn="1" w:lastColumn="0" w:noHBand="0" w:noVBand="1"/>
      </w:tblPr>
      <w:tblGrid>
        <w:gridCol w:w="1400"/>
        <w:gridCol w:w="1400"/>
        <w:gridCol w:w="1400"/>
        <w:gridCol w:w="1400"/>
        <w:gridCol w:w="1400"/>
        <w:gridCol w:w="1401"/>
        <w:gridCol w:w="1401"/>
      </w:tblGrid>
      <w:tr w:rsidR="00627CC5" w:rsidDel="006C49CF" w14:paraId="6E227B50" w14:textId="432E5E2D" w:rsidTr="00AC4E7E">
        <w:trPr>
          <w:del w:id="362" w:author="Demon" w:date="2020-07-08T16:59:00Z"/>
        </w:trPr>
        <w:tc>
          <w:tcPr>
            <w:tcW w:w="1400" w:type="dxa"/>
          </w:tcPr>
          <w:p w14:paraId="6B9BB33A" w14:textId="334DB924" w:rsidR="00627CC5" w:rsidDel="006C49CF" w:rsidRDefault="00627CC5" w:rsidP="00AC4E7E">
            <w:pPr>
              <w:jc w:val="center"/>
              <w:rPr>
                <w:del w:id="363" w:author="Demon" w:date="2020-07-08T16:59:00Z"/>
              </w:rPr>
            </w:pPr>
          </w:p>
        </w:tc>
        <w:tc>
          <w:tcPr>
            <w:tcW w:w="4200" w:type="dxa"/>
            <w:gridSpan w:val="3"/>
            <w:shd w:val="clear" w:color="auto" w:fill="B2A1C7" w:themeFill="accent4" w:themeFillTint="99"/>
          </w:tcPr>
          <w:p w14:paraId="3F94E2AC" w14:textId="07992C8D" w:rsidR="00627CC5" w:rsidDel="006C49CF" w:rsidRDefault="00627CC5" w:rsidP="00AC4E7E">
            <w:pPr>
              <w:jc w:val="center"/>
              <w:rPr>
                <w:del w:id="364" w:author="Demon" w:date="2020-07-08T16:59:00Z"/>
              </w:rPr>
            </w:pPr>
            <w:del w:id="365" w:author="Demon" w:date="2020-07-08T16:59:00Z">
              <w:r w:rsidDel="006C49CF">
                <w:rPr>
                  <w:rFonts w:hint="eastAsia"/>
                </w:rPr>
                <w:delText>工作日</w:delText>
              </w:r>
              <w:r w:rsidR="00112F21" w:rsidDel="006C49CF">
                <w:rPr>
                  <w:rFonts w:hint="eastAsia"/>
                </w:rPr>
                <w:delText>(week_update = 1 ~ 5)</w:delText>
              </w:r>
            </w:del>
          </w:p>
        </w:tc>
        <w:tc>
          <w:tcPr>
            <w:tcW w:w="4202" w:type="dxa"/>
            <w:gridSpan w:val="3"/>
            <w:shd w:val="clear" w:color="auto" w:fill="B2A1C7" w:themeFill="accent4" w:themeFillTint="99"/>
          </w:tcPr>
          <w:p w14:paraId="69E0BF94" w14:textId="6E3D5D3A" w:rsidR="00627CC5" w:rsidDel="006C49CF" w:rsidRDefault="00627CC5" w:rsidP="00AC4E7E">
            <w:pPr>
              <w:jc w:val="center"/>
              <w:rPr>
                <w:del w:id="366" w:author="Demon" w:date="2020-07-08T16:59:00Z"/>
              </w:rPr>
            </w:pPr>
            <w:del w:id="367" w:author="Demon" w:date="2020-07-08T16:59:00Z">
              <w:r w:rsidDel="006C49CF">
                <w:rPr>
                  <w:rFonts w:hint="eastAsia"/>
                </w:rPr>
                <w:delText>非工作日</w:delText>
              </w:r>
              <w:r w:rsidR="00112F21" w:rsidDel="006C49CF">
                <w:rPr>
                  <w:rFonts w:hint="eastAsia"/>
                </w:rPr>
                <w:delText>(week_update = 6 and 7)</w:delText>
              </w:r>
            </w:del>
          </w:p>
        </w:tc>
      </w:tr>
      <w:tr w:rsidR="00627CC5" w:rsidDel="006C49CF" w14:paraId="448964D9" w14:textId="3EE63BBB" w:rsidTr="00AC4E7E">
        <w:trPr>
          <w:del w:id="368" w:author="Demon" w:date="2020-07-08T16:59:00Z"/>
        </w:trPr>
        <w:tc>
          <w:tcPr>
            <w:tcW w:w="1400" w:type="dxa"/>
          </w:tcPr>
          <w:p w14:paraId="3BE19124" w14:textId="74AD1ED5" w:rsidR="00627CC5" w:rsidDel="006C49CF" w:rsidRDefault="00627CC5" w:rsidP="00AC4E7E">
            <w:pPr>
              <w:jc w:val="center"/>
              <w:rPr>
                <w:del w:id="369" w:author="Demon" w:date="2020-07-08T16:59:00Z"/>
              </w:rPr>
            </w:pPr>
            <w:del w:id="370" w:author="Demon" w:date="2020-07-08T16:59:00Z">
              <w:r w:rsidDel="006C49CF">
                <w:rPr>
                  <w:rFonts w:hint="eastAsia"/>
                </w:rPr>
                <w:delText>Time</w:delText>
              </w:r>
            </w:del>
          </w:p>
        </w:tc>
        <w:tc>
          <w:tcPr>
            <w:tcW w:w="1400" w:type="dxa"/>
            <w:shd w:val="clear" w:color="auto" w:fill="92CDDC" w:themeFill="accent5" w:themeFillTint="99"/>
          </w:tcPr>
          <w:p w14:paraId="5789ED44" w14:textId="729CD08C" w:rsidR="00627CC5" w:rsidDel="006C49CF" w:rsidRDefault="00627CC5" w:rsidP="00AC4E7E">
            <w:pPr>
              <w:jc w:val="center"/>
              <w:rPr>
                <w:del w:id="371" w:author="Demon" w:date="2020-07-08T16:59:00Z"/>
              </w:rPr>
            </w:pPr>
            <w:del w:id="372" w:author="Demon" w:date="2020-07-08T16:59:00Z">
              <w:r w:rsidDel="006C49CF">
                <w:rPr>
                  <w:rFonts w:ascii="Calibri" w:hAnsi="Calibri" w:cs="Calibri"/>
                </w:rPr>
                <w:delText>μ</w:delText>
              </w:r>
            </w:del>
          </w:p>
        </w:tc>
        <w:tc>
          <w:tcPr>
            <w:tcW w:w="1400" w:type="dxa"/>
            <w:shd w:val="clear" w:color="auto" w:fill="92CDDC" w:themeFill="accent5" w:themeFillTint="99"/>
          </w:tcPr>
          <w:p w14:paraId="616025B7" w14:textId="6FF4C90C" w:rsidR="00627CC5" w:rsidDel="006C49CF" w:rsidRDefault="00627CC5" w:rsidP="00AC4E7E">
            <w:pPr>
              <w:jc w:val="center"/>
              <w:rPr>
                <w:del w:id="373" w:author="Demon" w:date="2020-07-08T16:59:00Z"/>
              </w:rPr>
            </w:pPr>
            <w:del w:id="374" w:author="Demon" w:date="2020-07-08T16:59:00Z">
              <w:r w:rsidDel="006C49CF">
                <w:rPr>
                  <w:rFonts w:ascii="Calibri" w:hAnsi="Calibri" w:cs="Calibri"/>
                </w:rPr>
                <w:delText>σ</w:delText>
              </w:r>
            </w:del>
          </w:p>
        </w:tc>
        <w:tc>
          <w:tcPr>
            <w:tcW w:w="1400" w:type="dxa"/>
            <w:shd w:val="clear" w:color="auto" w:fill="92CDDC" w:themeFill="accent5" w:themeFillTint="99"/>
          </w:tcPr>
          <w:p w14:paraId="4093B96B" w14:textId="17BE162F" w:rsidR="00627CC5" w:rsidDel="006C49CF" w:rsidRDefault="00627CC5" w:rsidP="00AC4E7E">
            <w:pPr>
              <w:jc w:val="center"/>
              <w:rPr>
                <w:del w:id="375" w:author="Demon" w:date="2020-07-08T16:59:00Z"/>
              </w:rPr>
            </w:pPr>
            <w:del w:id="376" w:author="Demon" w:date="2020-07-08T16:59:00Z">
              <w:r w:rsidDel="006C49CF">
                <w:rPr>
                  <w:rFonts w:ascii="Calibri" w:hAnsi="Calibri" w:cs="Calibri"/>
                </w:rPr>
                <w:delText>μ</w:delText>
              </w:r>
              <w:r w:rsidDel="006C49CF">
                <w:rPr>
                  <w:rFonts w:ascii="Calibri" w:hAnsi="Calibri" w:cs="Calibri" w:hint="eastAsia"/>
                </w:rPr>
                <w:delText>-3</w:delText>
              </w:r>
              <w:r w:rsidDel="006C49CF">
                <w:rPr>
                  <w:rFonts w:ascii="Calibri" w:hAnsi="Calibri" w:cs="Calibri"/>
                </w:rPr>
                <w:delText>σ</w:delText>
              </w:r>
            </w:del>
          </w:p>
        </w:tc>
        <w:tc>
          <w:tcPr>
            <w:tcW w:w="1400" w:type="dxa"/>
            <w:shd w:val="clear" w:color="auto" w:fill="92CDDC" w:themeFill="accent5" w:themeFillTint="99"/>
          </w:tcPr>
          <w:p w14:paraId="7E3D12D6" w14:textId="44A31786" w:rsidR="00627CC5" w:rsidDel="006C49CF" w:rsidRDefault="00627CC5" w:rsidP="00AC4E7E">
            <w:pPr>
              <w:jc w:val="center"/>
              <w:rPr>
                <w:del w:id="377" w:author="Demon" w:date="2020-07-08T16:59:00Z"/>
              </w:rPr>
            </w:pPr>
            <w:del w:id="378" w:author="Demon" w:date="2020-07-08T16:59:00Z">
              <w:r w:rsidDel="006C49CF">
                <w:rPr>
                  <w:rFonts w:ascii="Calibri" w:hAnsi="Calibri" w:cs="Calibri"/>
                </w:rPr>
                <w:delText>μ</w:delText>
              </w:r>
            </w:del>
          </w:p>
        </w:tc>
        <w:tc>
          <w:tcPr>
            <w:tcW w:w="1401" w:type="dxa"/>
            <w:shd w:val="clear" w:color="auto" w:fill="92CDDC" w:themeFill="accent5" w:themeFillTint="99"/>
          </w:tcPr>
          <w:p w14:paraId="08089B33" w14:textId="4DAFCDC8" w:rsidR="00627CC5" w:rsidDel="006C49CF" w:rsidRDefault="00627CC5" w:rsidP="00AC4E7E">
            <w:pPr>
              <w:jc w:val="center"/>
              <w:rPr>
                <w:del w:id="379" w:author="Demon" w:date="2020-07-08T16:59:00Z"/>
              </w:rPr>
            </w:pPr>
            <w:del w:id="380" w:author="Demon" w:date="2020-07-08T16:59:00Z">
              <w:r w:rsidDel="006C49CF">
                <w:rPr>
                  <w:rFonts w:ascii="Calibri" w:hAnsi="Calibri" w:cs="Calibri"/>
                </w:rPr>
                <w:delText>σ</w:delText>
              </w:r>
            </w:del>
          </w:p>
        </w:tc>
        <w:tc>
          <w:tcPr>
            <w:tcW w:w="1401" w:type="dxa"/>
            <w:shd w:val="clear" w:color="auto" w:fill="92CDDC" w:themeFill="accent5" w:themeFillTint="99"/>
          </w:tcPr>
          <w:p w14:paraId="4D36A5F4" w14:textId="7BDBEB7E" w:rsidR="00627CC5" w:rsidDel="006C49CF" w:rsidRDefault="00627CC5" w:rsidP="00AC4E7E">
            <w:pPr>
              <w:jc w:val="center"/>
              <w:rPr>
                <w:del w:id="381" w:author="Demon" w:date="2020-07-08T16:59:00Z"/>
              </w:rPr>
            </w:pPr>
            <w:del w:id="382" w:author="Demon" w:date="2020-07-08T16:59:00Z">
              <w:r w:rsidDel="006C49CF">
                <w:rPr>
                  <w:rFonts w:ascii="Calibri" w:hAnsi="Calibri" w:cs="Calibri"/>
                </w:rPr>
                <w:delText>μ</w:delText>
              </w:r>
              <w:r w:rsidDel="006C49CF">
                <w:rPr>
                  <w:rFonts w:ascii="Calibri" w:hAnsi="Calibri" w:cs="Calibri" w:hint="eastAsia"/>
                </w:rPr>
                <w:delText>-3</w:delText>
              </w:r>
              <w:r w:rsidDel="006C49CF">
                <w:rPr>
                  <w:rFonts w:ascii="Calibri" w:hAnsi="Calibri" w:cs="Calibri"/>
                </w:rPr>
                <w:delText>σ</w:delText>
              </w:r>
            </w:del>
          </w:p>
        </w:tc>
      </w:tr>
      <w:tr w:rsidR="00627CC5" w:rsidDel="006C49CF" w14:paraId="05C20941" w14:textId="59830027" w:rsidTr="00627CC5">
        <w:trPr>
          <w:del w:id="383" w:author="Demon" w:date="2020-07-08T16:59:00Z"/>
        </w:trPr>
        <w:tc>
          <w:tcPr>
            <w:tcW w:w="1400" w:type="dxa"/>
          </w:tcPr>
          <w:p w14:paraId="65EE9F30" w14:textId="6BDE0EAF" w:rsidR="00627CC5" w:rsidDel="006C49CF" w:rsidRDefault="00627CC5" w:rsidP="00AC4E7E">
            <w:pPr>
              <w:jc w:val="center"/>
              <w:rPr>
                <w:del w:id="384" w:author="Demon" w:date="2020-07-08T16:59:00Z"/>
              </w:rPr>
            </w:pPr>
            <w:del w:id="385" w:author="Demon" w:date="2020-07-08T16:59:00Z">
              <w:r w:rsidDel="006C49CF">
                <w:rPr>
                  <w:rFonts w:hint="eastAsia"/>
                </w:rPr>
                <w:delText>10:15:00</w:delText>
              </w:r>
            </w:del>
          </w:p>
        </w:tc>
        <w:tc>
          <w:tcPr>
            <w:tcW w:w="1400" w:type="dxa"/>
          </w:tcPr>
          <w:p w14:paraId="0E5DE3C9" w14:textId="5E055D3F" w:rsidR="00627CC5" w:rsidDel="006C49CF" w:rsidRDefault="00627CC5" w:rsidP="00AC4E7E">
            <w:pPr>
              <w:jc w:val="center"/>
              <w:rPr>
                <w:del w:id="386" w:author="Demon" w:date="2020-07-08T16:59:00Z"/>
              </w:rPr>
            </w:pPr>
            <w:del w:id="387" w:author="Demon" w:date="2020-07-08T16:59:00Z">
              <w:r w:rsidDel="006C49CF">
                <w:rPr>
                  <w:rFonts w:hint="eastAsia"/>
                </w:rPr>
                <w:delText>375.51</w:delText>
              </w:r>
            </w:del>
          </w:p>
        </w:tc>
        <w:tc>
          <w:tcPr>
            <w:tcW w:w="1400" w:type="dxa"/>
          </w:tcPr>
          <w:p w14:paraId="42F84659" w14:textId="6DFCA2A4" w:rsidR="00627CC5" w:rsidDel="006C49CF" w:rsidRDefault="00627CC5" w:rsidP="00AC4E7E">
            <w:pPr>
              <w:jc w:val="center"/>
              <w:rPr>
                <w:del w:id="388" w:author="Demon" w:date="2020-07-08T16:59:00Z"/>
              </w:rPr>
            </w:pPr>
            <w:del w:id="389" w:author="Demon" w:date="2020-07-08T16:59:00Z">
              <w:r w:rsidDel="006C49CF">
                <w:rPr>
                  <w:rFonts w:hint="eastAsia"/>
                </w:rPr>
                <w:delText>62.40</w:delText>
              </w:r>
            </w:del>
          </w:p>
        </w:tc>
        <w:tc>
          <w:tcPr>
            <w:tcW w:w="1400" w:type="dxa"/>
          </w:tcPr>
          <w:p w14:paraId="49AFA43D" w14:textId="48E04018" w:rsidR="00627CC5" w:rsidDel="006C49CF" w:rsidRDefault="00627CC5" w:rsidP="00AC4E7E">
            <w:pPr>
              <w:jc w:val="center"/>
              <w:rPr>
                <w:del w:id="390" w:author="Demon" w:date="2020-07-08T16:59:00Z"/>
              </w:rPr>
            </w:pPr>
            <w:del w:id="391" w:author="Demon" w:date="2020-07-08T16:59:00Z">
              <w:r w:rsidDel="006C49CF">
                <w:rPr>
                  <w:rFonts w:hint="eastAsia"/>
                </w:rPr>
                <w:delText>188.29</w:delText>
              </w:r>
            </w:del>
          </w:p>
        </w:tc>
        <w:tc>
          <w:tcPr>
            <w:tcW w:w="1400" w:type="dxa"/>
          </w:tcPr>
          <w:p w14:paraId="723CA52E" w14:textId="6A177593" w:rsidR="00627CC5" w:rsidDel="006C49CF" w:rsidRDefault="00627CC5" w:rsidP="00AC4E7E">
            <w:pPr>
              <w:jc w:val="center"/>
              <w:rPr>
                <w:del w:id="392" w:author="Demon" w:date="2020-07-08T16:59:00Z"/>
              </w:rPr>
            </w:pPr>
            <w:del w:id="393" w:author="Demon" w:date="2020-07-08T16:59:00Z">
              <w:r w:rsidDel="006C49CF">
                <w:rPr>
                  <w:rFonts w:hint="eastAsia"/>
                </w:rPr>
                <w:delText>245.09</w:delText>
              </w:r>
            </w:del>
          </w:p>
        </w:tc>
        <w:tc>
          <w:tcPr>
            <w:tcW w:w="1401" w:type="dxa"/>
          </w:tcPr>
          <w:p w14:paraId="1B99BA91" w14:textId="0EE4FFD3" w:rsidR="00627CC5" w:rsidDel="006C49CF" w:rsidRDefault="00627CC5" w:rsidP="00AC4E7E">
            <w:pPr>
              <w:jc w:val="center"/>
              <w:rPr>
                <w:del w:id="394" w:author="Demon" w:date="2020-07-08T16:59:00Z"/>
              </w:rPr>
            </w:pPr>
            <w:del w:id="395" w:author="Demon" w:date="2020-07-08T16:59:00Z">
              <w:r w:rsidDel="006C49CF">
                <w:rPr>
                  <w:rFonts w:hint="eastAsia"/>
                </w:rPr>
                <w:delText>95.41</w:delText>
              </w:r>
            </w:del>
          </w:p>
        </w:tc>
        <w:tc>
          <w:tcPr>
            <w:tcW w:w="1401" w:type="dxa"/>
          </w:tcPr>
          <w:p w14:paraId="73971308" w14:textId="13B9C9E5" w:rsidR="00627CC5" w:rsidDel="006C49CF" w:rsidRDefault="00627CC5" w:rsidP="00AC4E7E">
            <w:pPr>
              <w:jc w:val="center"/>
              <w:rPr>
                <w:del w:id="396" w:author="Demon" w:date="2020-07-08T16:59:00Z"/>
              </w:rPr>
            </w:pPr>
            <w:del w:id="397" w:author="Demon" w:date="2020-07-08T16:59:00Z">
              <w:r w:rsidDel="006C49CF">
                <w:rPr>
                  <w:rFonts w:hint="eastAsia"/>
                </w:rPr>
                <w:delText>-41.15</w:delText>
              </w:r>
            </w:del>
          </w:p>
        </w:tc>
      </w:tr>
      <w:tr w:rsidR="00627CC5" w:rsidDel="006C49CF" w14:paraId="43681C15" w14:textId="1B15C4B1" w:rsidTr="00627CC5">
        <w:trPr>
          <w:del w:id="398" w:author="Demon" w:date="2020-07-08T16:59:00Z"/>
        </w:trPr>
        <w:tc>
          <w:tcPr>
            <w:tcW w:w="1400" w:type="dxa"/>
          </w:tcPr>
          <w:p w14:paraId="24478098" w14:textId="37F35352" w:rsidR="00627CC5" w:rsidDel="006C49CF" w:rsidRDefault="00627CC5" w:rsidP="00627CC5">
            <w:pPr>
              <w:jc w:val="center"/>
              <w:rPr>
                <w:del w:id="399" w:author="Demon" w:date="2020-07-08T16:59:00Z"/>
              </w:rPr>
            </w:pPr>
            <w:del w:id="400" w:author="Demon" w:date="2020-07-08T16:59:00Z">
              <w:r w:rsidRPr="00627CC5" w:rsidDel="006C49CF">
                <w:delText>10:30:00</w:delText>
              </w:r>
            </w:del>
          </w:p>
        </w:tc>
        <w:tc>
          <w:tcPr>
            <w:tcW w:w="1400" w:type="dxa"/>
          </w:tcPr>
          <w:p w14:paraId="661D160B" w14:textId="2ACC56B1" w:rsidR="00627CC5" w:rsidDel="006C49CF" w:rsidRDefault="00627CC5" w:rsidP="00627CC5">
            <w:pPr>
              <w:jc w:val="center"/>
              <w:rPr>
                <w:del w:id="401" w:author="Demon" w:date="2020-07-08T16:59:00Z"/>
              </w:rPr>
            </w:pPr>
            <w:del w:id="402" w:author="Demon" w:date="2020-07-08T16:59:00Z">
              <w:r w:rsidDel="006C49CF">
                <w:rPr>
                  <w:rFonts w:hint="eastAsia"/>
                </w:rPr>
                <w:delText>378.25</w:delText>
              </w:r>
            </w:del>
          </w:p>
        </w:tc>
        <w:tc>
          <w:tcPr>
            <w:tcW w:w="1400" w:type="dxa"/>
          </w:tcPr>
          <w:p w14:paraId="04E38123" w14:textId="6EA7D29B" w:rsidR="00627CC5" w:rsidDel="006C49CF" w:rsidRDefault="00627CC5" w:rsidP="00627CC5">
            <w:pPr>
              <w:jc w:val="center"/>
              <w:rPr>
                <w:del w:id="403" w:author="Demon" w:date="2020-07-08T16:59:00Z"/>
              </w:rPr>
            </w:pPr>
            <w:del w:id="404" w:author="Demon" w:date="2020-07-08T16:59:00Z">
              <w:r w:rsidDel="006C49CF">
                <w:rPr>
                  <w:rFonts w:hint="eastAsia"/>
                </w:rPr>
                <w:delText>63.00</w:delText>
              </w:r>
            </w:del>
          </w:p>
        </w:tc>
        <w:tc>
          <w:tcPr>
            <w:tcW w:w="1400" w:type="dxa"/>
          </w:tcPr>
          <w:p w14:paraId="26DDC6BA" w14:textId="48C85FFB" w:rsidR="00627CC5" w:rsidDel="006C49CF" w:rsidRDefault="00627CC5" w:rsidP="00627CC5">
            <w:pPr>
              <w:jc w:val="center"/>
              <w:rPr>
                <w:del w:id="405" w:author="Demon" w:date="2020-07-08T16:59:00Z"/>
              </w:rPr>
            </w:pPr>
            <w:del w:id="406" w:author="Demon" w:date="2020-07-08T16:59:00Z">
              <w:r w:rsidDel="006C49CF">
                <w:rPr>
                  <w:rFonts w:hint="eastAsia"/>
                </w:rPr>
                <w:delText>189.23</w:delText>
              </w:r>
            </w:del>
          </w:p>
        </w:tc>
        <w:tc>
          <w:tcPr>
            <w:tcW w:w="1400" w:type="dxa"/>
          </w:tcPr>
          <w:p w14:paraId="251D8B17" w14:textId="6FC75B3C" w:rsidR="00627CC5" w:rsidDel="006C49CF" w:rsidRDefault="00627CC5" w:rsidP="00627CC5">
            <w:pPr>
              <w:jc w:val="center"/>
              <w:rPr>
                <w:del w:id="407" w:author="Demon" w:date="2020-07-08T16:59:00Z"/>
              </w:rPr>
            </w:pPr>
            <w:del w:id="408" w:author="Demon" w:date="2020-07-08T16:59:00Z">
              <w:r w:rsidDel="006C49CF">
                <w:rPr>
                  <w:rFonts w:hint="eastAsia"/>
                </w:rPr>
                <w:delText>246.43</w:delText>
              </w:r>
            </w:del>
          </w:p>
        </w:tc>
        <w:tc>
          <w:tcPr>
            <w:tcW w:w="1401" w:type="dxa"/>
          </w:tcPr>
          <w:p w14:paraId="796DA9B3" w14:textId="0B9634C9" w:rsidR="00627CC5" w:rsidDel="006C49CF" w:rsidRDefault="00627CC5" w:rsidP="00627CC5">
            <w:pPr>
              <w:jc w:val="center"/>
              <w:rPr>
                <w:del w:id="409" w:author="Demon" w:date="2020-07-08T16:59:00Z"/>
              </w:rPr>
            </w:pPr>
            <w:del w:id="410" w:author="Demon" w:date="2020-07-08T16:59:00Z">
              <w:r w:rsidDel="006C49CF">
                <w:rPr>
                  <w:rFonts w:hint="eastAsia"/>
                </w:rPr>
                <w:delText>95.19</w:delText>
              </w:r>
            </w:del>
          </w:p>
        </w:tc>
        <w:tc>
          <w:tcPr>
            <w:tcW w:w="1401" w:type="dxa"/>
          </w:tcPr>
          <w:p w14:paraId="7F1428A4" w14:textId="1C0230C5" w:rsidR="00627CC5" w:rsidDel="006C49CF" w:rsidRDefault="00627CC5" w:rsidP="00627CC5">
            <w:pPr>
              <w:jc w:val="center"/>
              <w:rPr>
                <w:del w:id="411" w:author="Demon" w:date="2020-07-08T16:59:00Z"/>
              </w:rPr>
            </w:pPr>
            <w:del w:id="412" w:author="Demon" w:date="2020-07-08T16:59:00Z">
              <w:r w:rsidDel="006C49CF">
                <w:rPr>
                  <w:rFonts w:hint="eastAsia"/>
                </w:rPr>
                <w:delText>-39.16</w:delText>
              </w:r>
            </w:del>
          </w:p>
        </w:tc>
      </w:tr>
      <w:tr w:rsidR="00627CC5" w:rsidDel="006C49CF" w14:paraId="26F9A169" w14:textId="7953C946" w:rsidTr="00627CC5">
        <w:trPr>
          <w:del w:id="413" w:author="Demon" w:date="2020-07-08T16:59:00Z"/>
        </w:trPr>
        <w:tc>
          <w:tcPr>
            <w:tcW w:w="1400" w:type="dxa"/>
          </w:tcPr>
          <w:p w14:paraId="5E821C17" w14:textId="6157072A" w:rsidR="00627CC5" w:rsidRPr="00627CC5" w:rsidDel="006C49CF" w:rsidRDefault="00627CC5" w:rsidP="00627CC5">
            <w:pPr>
              <w:jc w:val="center"/>
              <w:rPr>
                <w:del w:id="414" w:author="Demon" w:date="2020-07-08T16:59:00Z"/>
              </w:rPr>
            </w:pPr>
            <w:del w:id="415" w:author="Demon" w:date="2020-07-08T16:59:00Z">
              <w:r w:rsidRPr="00627CC5" w:rsidDel="006C49CF">
                <w:delText>10:45:00</w:delText>
              </w:r>
            </w:del>
          </w:p>
        </w:tc>
        <w:tc>
          <w:tcPr>
            <w:tcW w:w="1400" w:type="dxa"/>
          </w:tcPr>
          <w:p w14:paraId="407C781F" w14:textId="30BD2CD7" w:rsidR="00627CC5" w:rsidDel="006C49CF" w:rsidRDefault="00A2601E" w:rsidP="00627CC5">
            <w:pPr>
              <w:jc w:val="center"/>
              <w:rPr>
                <w:del w:id="416" w:author="Demon" w:date="2020-07-08T16:59:00Z"/>
              </w:rPr>
            </w:pPr>
            <w:del w:id="417" w:author="Demon" w:date="2020-07-08T16:59:00Z">
              <w:r w:rsidDel="006C49CF">
                <w:rPr>
                  <w:rFonts w:hint="eastAsia"/>
                </w:rPr>
                <w:delText>380.15</w:delText>
              </w:r>
            </w:del>
          </w:p>
        </w:tc>
        <w:tc>
          <w:tcPr>
            <w:tcW w:w="1400" w:type="dxa"/>
          </w:tcPr>
          <w:p w14:paraId="021907F8" w14:textId="69E97350" w:rsidR="00627CC5" w:rsidDel="006C49CF" w:rsidRDefault="00A2601E" w:rsidP="00627CC5">
            <w:pPr>
              <w:jc w:val="center"/>
              <w:rPr>
                <w:del w:id="418" w:author="Demon" w:date="2020-07-08T16:59:00Z"/>
              </w:rPr>
            </w:pPr>
            <w:del w:id="419" w:author="Demon" w:date="2020-07-08T16:59:00Z">
              <w:r w:rsidDel="006C49CF">
                <w:rPr>
                  <w:rFonts w:hint="eastAsia"/>
                </w:rPr>
                <w:delText>62.40</w:delText>
              </w:r>
            </w:del>
          </w:p>
        </w:tc>
        <w:tc>
          <w:tcPr>
            <w:tcW w:w="1400" w:type="dxa"/>
          </w:tcPr>
          <w:p w14:paraId="15536C3E" w14:textId="750597BD" w:rsidR="00627CC5" w:rsidDel="006C49CF" w:rsidRDefault="00A2601E" w:rsidP="00627CC5">
            <w:pPr>
              <w:jc w:val="center"/>
              <w:rPr>
                <w:del w:id="420" w:author="Demon" w:date="2020-07-08T16:59:00Z"/>
              </w:rPr>
            </w:pPr>
            <w:del w:id="421" w:author="Demon" w:date="2020-07-08T16:59:00Z">
              <w:r w:rsidDel="006C49CF">
                <w:rPr>
                  <w:rFonts w:hint="eastAsia"/>
                </w:rPr>
                <w:delText>192.94</w:delText>
              </w:r>
            </w:del>
          </w:p>
        </w:tc>
        <w:tc>
          <w:tcPr>
            <w:tcW w:w="1400" w:type="dxa"/>
          </w:tcPr>
          <w:p w14:paraId="3C6C5460" w14:textId="44865CB1" w:rsidR="00627CC5" w:rsidDel="006C49CF" w:rsidRDefault="00A2601E" w:rsidP="00627CC5">
            <w:pPr>
              <w:jc w:val="center"/>
              <w:rPr>
                <w:del w:id="422" w:author="Demon" w:date="2020-07-08T16:59:00Z"/>
              </w:rPr>
            </w:pPr>
            <w:del w:id="423" w:author="Demon" w:date="2020-07-08T16:59:00Z">
              <w:r w:rsidDel="006C49CF">
                <w:rPr>
                  <w:rFonts w:hint="eastAsia"/>
                </w:rPr>
                <w:delText>247.04</w:delText>
              </w:r>
            </w:del>
          </w:p>
        </w:tc>
        <w:tc>
          <w:tcPr>
            <w:tcW w:w="1401" w:type="dxa"/>
          </w:tcPr>
          <w:p w14:paraId="22EDCD27" w14:textId="712A73DB" w:rsidR="00627CC5" w:rsidDel="006C49CF" w:rsidRDefault="00A2601E" w:rsidP="00627CC5">
            <w:pPr>
              <w:jc w:val="center"/>
              <w:rPr>
                <w:del w:id="424" w:author="Demon" w:date="2020-07-08T16:59:00Z"/>
              </w:rPr>
            </w:pPr>
            <w:del w:id="425" w:author="Demon" w:date="2020-07-08T16:59:00Z">
              <w:r w:rsidDel="006C49CF">
                <w:rPr>
                  <w:rFonts w:hint="eastAsia"/>
                </w:rPr>
                <w:delText>94.86</w:delText>
              </w:r>
            </w:del>
          </w:p>
        </w:tc>
        <w:tc>
          <w:tcPr>
            <w:tcW w:w="1401" w:type="dxa"/>
          </w:tcPr>
          <w:p w14:paraId="17E428B0" w14:textId="4324E436" w:rsidR="00627CC5" w:rsidDel="006C49CF" w:rsidRDefault="00A2601E" w:rsidP="00627CC5">
            <w:pPr>
              <w:jc w:val="center"/>
              <w:rPr>
                <w:del w:id="426" w:author="Demon" w:date="2020-07-08T16:59:00Z"/>
              </w:rPr>
            </w:pPr>
            <w:del w:id="427" w:author="Demon" w:date="2020-07-08T16:59:00Z">
              <w:r w:rsidDel="006C49CF">
                <w:rPr>
                  <w:rFonts w:hint="eastAsia"/>
                </w:rPr>
                <w:delText>-37.54</w:delText>
              </w:r>
            </w:del>
          </w:p>
        </w:tc>
      </w:tr>
      <w:tr w:rsidR="00A2601E" w:rsidDel="006C49CF" w14:paraId="696FBA01" w14:textId="49AE50D2" w:rsidTr="00627CC5">
        <w:trPr>
          <w:del w:id="428" w:author="Demon" w:date="2020-07-08T16:59:00Z"/>
        </w:trPr>
        <w:tc>
          <w:tcPr>
            <w:tcW w:w="1400" w:type="dxa"/>
          </w:tcPr>
          <w:p w14:paraId="0B208FF1" w14:textId="04B40F3D" w:rsidR="00A2601E" w:rsidRPr="00627CC5" w:rsidDel="006C49CF" w:rsidRDefault="00A2601E" w:rsidP="00627CC5">
            <w:pPr>
              <w:jc w:val="center"/>
              <w:rPr>
                <w:del w:id="429" w:author="Demon" w:date="2020-07-08T16:59:00Z"/>
              </w:rPr>
            </w:pPr>
            <w:del w:id="430" w:author="Demon" w:date="2020-07-08T16:59:00Z">
              <w:r w:rsidRPr="00A2601E" w:rsidDel="006C49CF">
                <w:delText>11:00:00</w:delText>
              </w:r>
            </w:del>
          </w:p>
        </w:tc>
        <w:tc>
          <w:tcPr>
            <w:tcW w:w="1400" w:type="dxa"/>
          </w:tcPr>
          <w:p w14:paraId="7B3EDA80" w14:textId="039BE7EE" w:rsidR="00A2601E" w:rsidDel="006C49CF" w:rsidRDefault="00A2601E" w:rsidP="00627CC5">
            <w:pPr>
              <w:jc w:val="center"/>
              <w:rPr>
                <w:del w:id="431" w:author="Demon" w:date="2020-07-08T16:59:00Z"/>
              </w:rPr>
            </w:pPr>
            <w:del w:id="432" w:author="Demon" w:date="2020-07-08T16:59:00Z">
              <w:r w:rsidDel="006C49CF">
                <w:rPr>
                  <w:rFonts w:hint="eastAsia"/>
                </w:rPr>
                <w:delText>381.54</w:delText>
              </w:r>
            </w:del>
          </w:p>
        </w:tc>
        <w:tc>
          <w:tcPr>
            <w:tcW w:w="1400" w:type="dxa"/>
          </w:tcPr>
          <w:p w14:paraId="35516B6B" w14:textId="72FC7FEA" w:rsidR="00A2601E" w:rsidDel="006C49CF" w:rsidRDefault="00A2601E" w:rsidP="00627CC5">
            <w:pPr>
              <w:jc w:val="center"/>
              <w:rPr>
                <w:del w:id="433" w:author="Demon" w:date="2020-07-08T16:59:00Z"/>
              </w:rPr>
            </w:pPr>
            <w:del w:id="434" w:author="Demon" w:date="2020-07-08T16:59:00Z">
              <w:r w:rsidDel="006C49CF">
                <w:rPr>
                  <w:rFonts w:hint="eastAsia"/>
                </w:rPr>
                <w:delText>62.60</w:delText>
              </w:r>
            </w:del>
          </w:p>
        </w:tc>
        <w:tc>
          <w:tcPr>
            <w:tcW w:w="1400" w:type="dxa"/>
          </w:tcPr>
          <w:p w14:paraId="0F92B8B9" w14:textId="109832DA" w:rsidR="00A2601E" w:rsidDel="006C49CF" w:rsidRDefault="00A2601E" w:rsidP="00627CC5">
            <w:pPr>
              <w:jc w:val="center"/>
              <w:rPr>
                <w:del w:id="435" w:author="Demon" w:date="2020-07-08T16:59:00Z"/>
              </w:rPr>
            </w:pPr>
            <w:del w:id="436" w:author="Demon" w:date="2020-07-08T16:59:00Z">
              <w:r w:rsidDel="006C49CF">
                <w:rPr>
                  <w:rFonts w:hint="eastAsia"/>
                </w:rPr>
                <w:delText>193.72</w:delText>
              </w:r>
            </w:del>
          </w:p>
        </w:tc>
        <w:tc>
          <w:tcPr>
            <w:tcW w:w="1400" w:type="dxa"/>
          </w:tcPr>
          <w:p w14:paraId="0AC54450" w14:textId="6C7CF7EF" w:rsidR="00A2601E" w:rsidDel="006C49CF" w:rsidRDefault="00A2601E" w:rsidP="00627CC5">
            <w:pPr>
              <w:jc w:val="center"/>
              <w:rPr>
                <w:del w:id="437" w:author="Demon" w:date="2020-07-08T16:59:00Z"/>
              </w:rPr>
            </w:pPr>
            <w:del w:id="438" w:author="Demon" w:date="2020-07-08T16:59:00Z">
              <w:r w:rsidDel="006C49CF">
                <w:rPr>
                  <w:rFonts w:hint="eastAsia"/>
                </w:rPr>
                <w:delText>250.14</w:delText>
              </w:r>
            </w:del>
          </w:p>
        </w:tc>
        <w:tc>
          <w:tcPr>
            <w:tcW w:w="1401" w:type="dxa"/>
          </w:tcPr>
          <w:p w14:paraId="4CDA5FE4" w14:textId="71DEB604" w:rsidR="00A2601E" w:rsidDel="006C49CF" w:rsidRDefault="00A2601E" w:rsidP="00627CC5">
            <w:pPr>
              <w:jc w:val="center"/>
              <w:rPr>
                <w:del w:id="439" w:author="Demon" w:date="2020-07-08T16:59:00Z"/>
              </w:rPr>
            </w:pPr>
            <w:del w:id="440" w:author="Demon" w:date="2020-07-08T16:59:00Z">
              <w:r w:rsidDel="006C49CF">
                <w:rPr>
                  <w:rFonts w:hint="eastAsia"/>
                </w:rPr>
                <w:delText>94.89</w:delText>
              </w:r>
            </w:del>
          </w:p>
        </w:tc>
        <w:tc>
          <w:tcPr>
            <w:tcW w:w="1401" w:type="dxa"/>
          </w:tcPr>
          <w:p w14:paraId="709D9BD2" w14:textId="1283144C" w:rsidR="00A2601E" w:rsidDel="006C49CF" w:rsidRDefault="00A2601E" w:rsidP="00627CC5">
            <w:pPr>
              <w:jc w:val="center"/>
              <w:rPr>
                <w:del w:id="441" w:author="Demon" w:date="2020-07-08T16:59:00Z"/>
              </w:rPr>
            </w:pPr>
            <w:del w:id="442" w:author="Demon" w:date="2020-07-08T16:59:00Z">
              <w:r w:rsidDel="006C49CF">
                <w:rPr>
                  <w:rFonts w:hint="eastAsia"/>
                </w:rPr>
                <w:delText>-34.54</w:delText>
              </w:r>
            </w:del>
          </w:p>
        </w:tc>
      </w:tr>
      <w:tr w:rsidR="00A2601E" w:rsidDel="006C49CF" w14:paraId="284BFAD0" w14:textId="1FAC84A0" w:rsidTr="00627CC5">
        <w:trPr>
          <w:del w:id="443" w:author="Demon" w:date="2020-07-08T16:59:00Z"/>
        </w:trPr>
        <w:tc>
          <w:tcPr>
            <w:tcW w:w="1400" w:type="dxa"/>
          </w:tcPr>
          <w:p w14:paraId="2885CBB4" w14:textId="48B4A420" w:rsidR="00A2601E" w:rsidRPr="00A2601E" w:rsidDel="006C49CF" w:rsidRDefault="00A2601E" w:rsidP="00627CC5">
            <w:pPr>
              <w:jc w:val="center"/>
              <w:rPr>
                <w:del w:id="444" w:author="Demon" w:date="2020-07-08T16:59:00Z"/>
              </w:rPr>
            </w:pPr>
            <w:del w:id="445" w:author="Demon" w:date="2020-07-08T16:59:00Z">
              <w:r w:rsidDel="006C49CF">
                <w:rPr>
                  <w:rFonts w:hint="eastAsia"/>
                </w:rPr>
                <w:delText>11:45:00</w:delText>
              </w:r>
            </w:del>
          </w:p>
        </w:tc>
        <w:tc>
          <w:tcPr>
            <w:tcW w:w="1400" w:type="dxa"/>
          </w:tcPr>
          <w:p w14:paraId="2FE470AA" w14:textId="5FFF441B" w:rsidR="00A2601E" w:rsidDel="006C49CF" w:rsidRDefault="00A2601E" w:rsidP="00627CC5">
            <w:pPr>
              <w:jc w:val="center"/>
              <w:rPr>
                <w:del w:id="446" w:author="Demon" w:date="2020-07-08T16:59:00Z"/>
              </w:rPr>
            </w:pPr>
            <w:del w:id="447" w:author="Demon" w:date="2020-07-08T16:59:00Z">
              <w:r w:rsidDel="006C49CF">
                <w:rPr>
                  <w:rFonts w:hint="eastAsia"/>
                </w:rPr>
                <w:delText>384.15</w:delText>
              </w:r>
            </w:del>
          </w:p>
        </w:tc>
        <w:tc>
          <w:tcPr>
            <w:tcW w:w="1400" w:type="dxa"/>
          </w:tcPr>
          <w:p w14:paraId="69C2ED0B" w14:textId="042EF83D" w:rsidR="00A2601E" w:rsidDel="006C49CF" w:rsidRDefault="00A2601E" w:rsidP="00627CC5">
            <w:pPr>
              <w:jc w:val="center"/>
              <w:rPr>
                <w:del w:id="448" w:author="Demon" w:date="2020-07-08T16:59:00Z"/>
              </w:rPr>
            </w:pPr>
            <w:del w:id="449" w:author="Demon" w:date="2020-07-08T16:59:00Z">
              <w:r w:rsidDel="006C49CF">
                <w:rPr>
                  <w:rFonts w:hint="eastAsia"/>
                </w:rPr>
                <w:delText>64.17</w:delText>
              </w:r>
            </w:del>
          </w:p>
        </w:tc>
        <w:tc>
          <w:tcPr>
            <w:tcW w:w="1400" w:type="dxa"/>
          </w:tcPr>
          <w:p w14:paraId="760C9D2E" w14:textId="2C7BA2F6" w:rsidR="00A2601E" w:rsidDel="006C49CF" w:rsidRDefault="00A2601E" w:rsidP="00627CC5">
            <w:pPr>
              <w:jc w:val="center"/>
              <w:rPr>
                <w:del w:id="450" w:author="Demon" w:date="2020-07-08T16:59:00Z"/>
              </w:rPr>
            </w:pPr>
            <w:del w:id="451" w:author="Demon" w:date="2020-07-08T16:59:00Z">
              <w:r w:rsidDel="006C49CF">
                <w:rPr>
                  <w:rFonts w:hint="eastAsia"/>
                </w:rPr>
                <w:delText>191.64</w:delText>
              </w:r>
            </w:del>
          </w:p>
        </w:tc>
        <w:tc>
          <w:tcPr>
            <w:tcW w:w="1400" w:type="dxa"/>
          </w:tcPr>
          <w:p w14:paraId="5CF6D3E9" w14:textId="6A31E704" w:rsidR="00A2601E" w:rsidDel="006C49CF" w:rsidRDefault="00A2601E" w:rsidP="00627CC5">
            <w:pPr>
              <w:jc w:val="center"/>
              <w:rPr>
                <w:del w:id="452" w:author="Demon" w:date="2020-07-08T16:59:00Z"/>
              </w:rPr>
            </w:pPr>
            <w:del w:id="453" w:author="Demon" w:date="2020-07-08T16:59:00Z">
              <w:r w:rsidDel="006C49CF">
                <w:rPr>
                  <w:rFonts w:hint="eastAsia"/>
                </w:rPr>
                <w:delText>249.625</w:delText>
              </w:r>
            </w:del>
          </w:p>
        </w:tc>
        <w:tc>
          <w:tcPr>
            <w:tcW w:w="1401" w:type="dxa"/>
          </w:tcPr>
          <w:p w14:paraId="042C888F" w14:textId="04160343" w:rsidR="00A2601E" w:rsidDel="006C49CF" w:rsidRDefault="00A2601E" w:rsidP="00627CC5">
            <w:pPr>
              <w:jc w:val="center"/>
              <w:rPr>
                <w:del w:id="454" w:author="Demon" w:date="2020-07-08T16:59:00Z"/>
              </w:rPr>
            </w:pPr>
            <w:del w:id="455" w:author="Demon" w:date="2020-07-08T16:59:00Z">
              <w:r w:rsidDel="006C49CF">
                <w:rPr>
                  <w:rFonts w:hint="eastAsia"/>
                </w:rPr>
                <w:delText>94.53</w:delText>
              </w:r>
            </w:del>
          </w:p>
        </w:tc>
        <w:tc>
          <w:tcPr>
            <w:tcW w:w="1401" w:type="dxa"/>
          </w:tcPr>
          <w:p w14:paraId="3B7F938A" w14:textId="037AF8EE" w:rsidR="00A2601E" w:rsidDel="006C49CF" w:rsidRDefault="00A2601E" w:rsidP="00627CC5">
            <w:pPr>
              <w:jc w:val="center"/>
              <w:rPr>
                <w:del w:id="456" w:author="Demon" w:date="2020-07-08T16:59:00Z"/>
              </w:rPr>
            </w:pPr>
            <w:del w:id="457" w:author="Demon" w:date="2020-07-08T16:59:00Z">
              <w:r w:rsidDel="006C49CF">
                <w:rPr>
                  <w:rFonts w:hint="eastAsia"/>
                </w:rPr>
                <w:delText>-33.99</w:delText>
              </w:r>
            </w:del>
          </w:p>
        </w:tc>
      </w:tr>
      <w:tr w:rsidR="00A2601E" w:rsidDel="006C49CF" w14:paraId="3605C926" w14:textId="55B72DF2" w:rsidTr="00627CC5">
        <w:trPr>
          <w:del w:id="458" w:author="Demon" w:date="2020-07-08T16:59:00Z"/>
        </w:trPr>
        <w:tc>
          <w:tcPr>
            <w:tcW w:w="1400" w:type="dxa"/>
          </w:tcPr>
          <w:p w14:paraId="3E1E08B3" w14:textId="234868E2" w:rsidR="00A2601E" w:rsidDel="006C49CF" w:rsidRDefault="00A2601E" w:rsidP="00627CC5">
            <w:pPr>
              <w:jc w:val="center"/>
              <w:rPr>
                <w:del w:id="459" w:author="Demon" w:date="2020-07-08T16:59:00Z"/>
              </w:rPr>
            </w:pPr>
            <w:del w:id="460" w:author="Demon" w:date="2020-07-08T16:59:00Z">
              <w:r w:rsidDel="006C49CF">
                <w:rPr>
                  <w:rFonts w:hint="eastAsia"/>
                </w:rPr>
                <w:delText>12:00:00</w:delText>
              </w:r>
            </w:del>
          </w:p>
        </w:tc>
        <w:tc>
          <w:tcPr>
            <w:tcW w:w="1400" w:type="dxa"/>
          </w:tcPr>
          <w:p w14:paraId="21408116" w14:textId="28B90BF6" w:rsidR="00A2601E" w:rsidDel="006C49CF" w:rsidRDefault="00A2601E" w:rsidP="00627CC5">
            <w:pPr>
              <w:jc w:val="center"/>
              <w:rPr>
                <w:del w:id="461" w:author="Demon" w:date="2020-07-08T16:59:00Z"/>
              </w:rPr>
            </w:pPr>
            <w:del w:id="462" w:author="Demon" w:date="2020-07-08T16:59:00Z">
              <w:r w:rsidDel="006C49CF">
                <w:rPr>
                  <w:rFonts w:hint="eastAsia"/>
                </w:rPr>
                <w:delText>381.76</w:delText>
              </w:r>
            </w:del>
          </w:p>
        </w:tc>
        <w:tc>
          <w:tcPr>
            <w:tcW w:w="1400" w:type="dxa"/>
          </w:tcPr>
          <w:p w14:paraId="42A4FC76" w14:textId="2510AAF5" w:rsidR="00A2601E" w:rsidDel="006C49CF" w:rsidRDefault="00A2601E" w:rsidP="00627CC5">
            <w:pPr>
              <w:jc w:val="center"/>
              <w:rPr>
                <w:del w:id="463" w:author="Demon" w:date="2020-07-08T16:59:00Z"/>
              </w:rPr>
            </w:pPr>
            <w:del w:id="464" w:author="Demon" w:date="2020-07-08T16:59:00Z">
              <w:r w:rsidDel="006C49CF">
                <w:rPr>
                  <w:rFonts w:hint="eastAsia"/>
                </w:rPr>
                <w:delText>62.43</w:delText>
              </w:r>
            </w:del>
          </w:p>
        </w:tc>
        <w:tc>
          <w:tcPr>
            <w:tcW w:w="1400" w:type="dxa"/>
          </w:tcPr>
          <w:p w14:paraId="4E76220B" w14:textId="149360BD" w:rsidR="00A2601E" w:rsidDel="006C49CF" w:rsidRDefault="00A2601E" w:rsidP="00627CC5">
            <w:pPr>
              <w:jc w:val="center"/>
              <w:rPr>
                <w:del w:id="465" w:author="Demon" w:date="2020-07-08T16:59:00Z"/>
              </w:rPr>
            </w:pPr>
            <w:del w:id="466" w:author="Demon" w:date="2020-07-08T16:59:00Z">
              <w:r w:rsidDel="006C49CF">
                <w:rPr>
                  <w:rFonts w:hint="eastAsia"/>
                </w:rPr>
                <w:delText>194.46</w:delText>
              </w:r>
            </w:del>
          </w:p>
        </w:tc>
        <w:tc>
          <w:tcPr>
            <w:tcW w:w="1400" w:type="dxa"/>
          </w:tcPr>
          <w:p w14:paraId="2504DE68" w14:textId="28229F7B" w:rsidR="00A2601E" w:rsidDel="006C49CF" w:rsidRDefault="00A2601E" w:rsidP="00627CC5">
            <w:pPr>
              <w:jc w:val="center"/>
              <w:rPr>
                <w:del w:id="467" w:author="Demon" w:date="2020-07-08T16:59:00Z"/>
              </w:rPr>
            </w:pPr>
            <w:del w:id="468" w:author="Demon" w:date="2020-07-08T16:59:00Z">
              <w:r w:rsidDel="006C49CF">
                <w:rPr>
                  <w:rFonts w:hint="eastAsia"/>
                </w:rPr>
                <w:delText>250.42</w:delText>
              </w:r>
            </w:del>
          </w:p>
        </w:tc>
        <w:tc>
          <w:tcPr>
            <w:tcW w:w="1401" w:type="dxa"/>
          </w:tcPr>
          <w:p w14:paraId="46D51086" w14:textId="49D1D29E" w:rsidR="00A2601E" w:rsidDel="006C49CF" w:rsidRDefault="00A2601E" w:rsidP="00627CC5">
            <w:pPr>
              <w:jc w:val="center"/>
              <w:rPr>
                <w:del w:id="469" w:author="Demon" w:date="2020-07-08T16:59:00Z"/>
              </w:rPr>
            </w:pPr>
            <w:del w:id="470" w:author="Demon" w:date="2020-07-08T16:59:00Z">
              <w:r w:rsidDel="006C49CF">
                <w:rPr>
                  <w:rFonts w:hint="eastAsia"/>
                </w:rPr>
                <w:delText>93.38</w:delText>
              </w:r>
            </w:del>
          </w:p>
        </w:tc>
        <w:tc>
          <w:tcPr>
            <w:tcW w:w="1401" w:type="dxa"/>
          </w:tcPr>
          <w:p w14:paraId="76E7CF3A" w14:textId="6CCB7E3F" w:rsidR="00A2601E" w:rsidDel="006C49CF" w:rsidRDefault="00A2601E" w:rsidP="00627CC5">
            <w:pPr>
              <w:jc w:val="center"/>
              <w:rPr>
                <w:del w:id="471" w:author="Demon" w:date="2020-07-08T16:59:00Z"/>
              </w:rPr>
            </w:pPr>
            <w:del w:id="472" w:author="Demon" w:date="2020-07-08T16:59:00Z">
              <w:r w:rsidDel="006C49CF">
                <w:rPr>
                  <w:rFonts w:hint="eastAsia"/>
                </w:rPr>
                <w:delText>-29.73</w:delText>
              </w:r>
            </w:del>
          </w:p>
        </w:tc>
      </w:tr>
      <w:tr w:rsidR="00A2601E" w:rsidDel="006C49CF" w14:paraId="41D31ACA" w14:textId="6E132F9D" w:rsidTr="00627CC5">
        <w:trPr>
          <w:del w:id="473" w:author="Demon" w:date="2020-07-08T16:59:00Z"/>
        </w:trPr>
        <w:tc>
          <w:tcPr>
            <w:tcW w:w="1400" w:type="dxa"/>
          </w:tcPr>
          <w:p w14:paraId="791D8622" w14:textId="65F83224" w:rsidR="00A2601E" w:rsidDel="006C49CF" w:rsidRDefault="00A2601E" w:rsidP="00627CC5">
            <w:pPr>
              <w:jc w:val="center"/>
              <w:rPr>
                <w:del w:id="474" w:author="Demon" w:date="2020-07-08T16:59:00Z"/>
              </w:rPr>
            </w:pPr>
            <w:del w:id="475" w:author="Demon" w:date="2020-07-08T16:59:00Z">
              <w:r w:rsidDel="006C49CF">
                <w:rPr>
                  <w:rFonts w:hint="eastAsia"/>
                </w:rPr>
                <w:delText>12:15:00</w:delText>
              </w:r>
            </w:del>
          </w:p>
        </w:tc>
        <w:tc>
          <w:tcPr>
            <w:tcW w:w="1400" w:type="dxa"/>
          </w:tcPr>
          <w:p w14:paraId="7CAFB910" w14:textId="431836A9" w:rsidR="00A2601E" w:rsidDel="006C49CF" w:rsidRDefault="00A2601E" w:rsidP="00627CC5">
            <w:pPr>
              <w:jc w:val="center"/>
              <w:rPr>
                <w:del w:id="476" w:author="Demon" w:date="2020-07-08T16:59:00Z"/>
              </w:rPr>
            </w:pPr>
            <w:del w:id="477" w:author="Demon" w:date="2020-07-08T16:59:00Z">
              <w:r w:rsidDel="006C49CF">
                <w:rPr>
                  <w:rFonts w:hint="eastAsia"/>
                </w:rPr>
                <w:delText>379.16</w:delText>
              </w:r>
            </w:del>
          </w:p>
        </w:tc>
        <w:tc>
          <w:tcPr>
            <w:tcW w:w="1400" w:type="dxa"/>
          </w:tcPr>
          <w:p w14:paraId="7C5B9E9C" w14:textId="7AF5894B" w:rsidR="00A2601E" w:rsidDel="006C49CF" w:rsidRDefault="00A2601E" w:rsidP="00627CC5">
            <w:pPr>
              <w:jc w:val="center"/>
              <w:rPr>
                <w:del w:id="478" w:author="Demon" w:date="2020-07-08T16:59:00Z"/>
              </w:rPr>
            </w:pPr>
            <w:del w:id="479" w:author="Demon" w:date="2020-07-08T16:59:00Z">
              <w:r w:rsidDel="006C49CF">
                <w:rPr>
                  <w:rFonts w:hint="eastAsia"/>
                </w:rPr>
                <w:delText>63.29</w:delText>
              </w:r>
            </w:del>
          </w:p>
        </w:tc>
        <w:tc>
          <w:tcPr>
            <w:tcW w:w="1400" w:type="dxa"/>
          </w:tcPr>
          <w:p w14:paraId="61E0B3FE" w14:textId="12219BF6" w:rsidR="00A2601E" w:rsidDel="006C49CF" w:rsidRDefault="00A2601E" w:rsidP="00627CC5">
            <w:pPr>
              <w:jc w:val="center"/>
              <w:rPr>
                <w:del w:id="480" w:author="Demon" w:date="2020-07-08T16:59:00Z"/>
              </w:rPr>
            </w:pPr>
            <w:del w:id="481" w:author="Demon" w:date="2020-07-08T16:59:00Z">
              <w:r w:rsidDel="006C49CF">
                <w:rPr>
                  <w:rFonts w:hint="eastAsia"/>
                </w:rPr>
                <w:delText>189.27</w:delText>
              </w:r>
            </w:del>
          </w:p>
        </w:tc>
        <w:tc>
          <w:tcPr>
            <w:tcW w:w="1400" w:type="dxa"/>
          </w:tcPr>
          <w:p w14:paraId="0465F1B7" w14:textId="093209B4" w:rsidR="00A2601E" w:rsidDel="006C49CF" w:rsidRDefault="00A2601E" w:rsidP="00627CC5">
            <w:pPr>
              <w:jc w:val="center"/>
              <w:rPr>
                <w:del w:id="482" w:author="Demon" w:date="2020-07-08T16:59:00Z"/>
              </w:rPr>
            </w:pPr>
            <w:del w:id="483" w:author="Demon" w:date="2020-07-08T16:59:00Z">
              <w:r w:rsidDel="006C49CF">
                <w:rPr>
                  <w:rFonts w:hint="eastAsia"/>
                </w:rPr>
                <w:delText>250.68</w:delText>
              </w:r>
            </w:del>
          </w:p>
        </w:tc>
        <w:tc>
          <w:tcPr>
            <w:tcW w:w="1401" w:type="dxa"/>
          </w:tcPr>
          <w:p w14:paraId="55F6B62C" w14:textId="3CE5399F" w:rsidR="00A2601E" w:rsidDel="006C49CF" w:rsidRDefault="00A2601E" w:rsidP="00627CC5">
            <w:pPr>
              <w:jc w:val="center"/>
              <w:rPr>
                <w:del w:id="484" w:author="Demon" w:date="2020-07-08T16:59:00Z"/>
              </w:rPr>
            </w:pPr>
            <w:del w:id="485" w:author="Demon" w:date="2020-07-08T16:59:00Z">
              <w:r w:rsidDel="006C49CF">
                <w:rPr>
                  <w:rFonts w:hint="eastAsia"/>
                </w:rPr>
                <w:delText>91.86</w:delText>
              </w:r>
            </w:del>
          </w:p>
        </w:tc>
        <w:tc>
          <w:tcPr>
            <w:tcW w:w="1401" w:type="dxa"/>
          </w:tcPr>
          <w:p w14:paraId="74B794C4" w14:textId="7ACEE424" w:rsidR="00A2601E" w:rsidDel="006C49CF" w:rsidRDefault="00A2601E" w:rsidP="00627CC5">
            <w:pPr>
              <w:jc w:val="center"/>
              <w:rPr>
                <w:del w:id="486" w:author="Demon" w:date="2020-07-08T16:59:00Z"/>
              </w:rPr>
            </w:pPr>
            <w:del w:id="487" w:author="Demon" w:date="2020-07-08T16:59:00Z">
              <w:r w:rsidDel="006C49CF">
                <w:rPr>
                  <w:rFonts w:hint="eastAsia"/>
                </w:rPr>
                <w:delText>-24.91</w:delText>
              </w:r>
            </w:del>
          </w:p>
        </w:tc>
      </w:tr>
    </w:tbl>
    <w:p w14:paraId="06A0B2F5" w14:textId="07791254" w:rsidR="00A2601E" w:rsidDel="006C49CF" w:rsidRDefault="00A2601E" w:rsidP="002B07B3">
      <w:pPr>
        <w:rPr>
          <w:del w:id="488" w:author="Demon" w:date="2020-07-08T16:59:00Z"/>
        </w:rPr>
      </w:pPr>
      <w:del w:id="489" w:author="Demon" w:date="2020-07-08T16:59:00Z">
        <w:r w:rsidDel="006C49CF">
          <w:rPr>
            <w:rFonts w:hint="eastAsia"/>
          </w:rPr>
          <w:delText>以上可看出其工作日與非工作日差異其實蠻大的</w:delText>
        </w:r>
      </w:del>
    </w:p>
    <w:p w14:paraId="6807BAAE" w14:textId="4AC0E393" w:rsidR="00627CC5" w:rsidDel="006C49CF" w:rsidRDefault="00627CC5" w:rsidP="002B07B3">
      <w:pPr>
        <w:rPr>
          <w:del w:id="490" w:author="Demon" w:date="2020-07-08T16:59:00Z"/>
        </w:rPr>
      </w:pPr>
    </w:p>
    <w:p w14:paraId="66106166" w14:textId="6017DDD1" w:rsidR="00A2601E" w:rsidDel="006C49CF" w:rsidRDefault="00112F21" w:rsidP="002B07B3">
      <w:pPr>
        <w:rPr>
          <w:del w:id="491" w:author="Demon" w:date="2020-07-08T16:59:00Z"/>
        </w:rPr>
      </w:pPr>
      <w:del w:id="492" w:author="Demon" w:date="2020-07-08T16:59:00Z">
        <w:r w:rsidDel="006C49CF">
          <w:rPr>
            <w:rFonts w:hint="eastAsia"/>
          </w:rPr>
          <w:delText>以</w:delText>
        </w:r>
        <w:r w:rsidRPr="00AC4E7E" w:rsidDel="006C49CF">
          <w:rPr>
            <w:rFonts w:hint="eastAsia"/>
            <w:color w:val="FF0000"/>
          </w:rPr>
          <w:delText>整年度</w:delText>
        </w:r>
        <w:r w:rsidDel="006C49CF">
          <w:rPr>
            <w:rFonts w:hint="eastAsia"/>
          </w:rPr>
          <w:delText>並</w:delText>
        </w:r>
        <w:r w:rsidR="00A2601E" w:rsidDel="006C49CF">
          <w:rPr>
            <w:rFonts w:hint="eastAsia"/>
          </w:rPr>
          <w:delText>針對其</w:delText>
        </w:r>
        <w:r w:rsidR="00A2601E" w:rsidRPr="00AC4E7E" w:rsidDel="006C49CF">
          <w:rPr>
            <w:rFonts w:hint="eastAsia"/>
            <w:color w:val="FF0000"/>
          </w:rPr>
          <w:delText>星期</w:delText>
        </w:r>
        <w:r w:rsidDel="006C49CF">
          <w:rPr>
            <w:rFonts w:hint="eastAsia"/>
          </w:rPr>
          <w:delText>查看</w:delText>
        </w:r>
        <w:r w:rsidR="00A2601E" w:rsidDel="006C49CF">
          <w:rPr>
            <w:rFonts w:hint="eastAsia"/>
          </w:rPr>
          <w:delText>以上</w:delText>
        </w:r>
        <w:r w:rsidDel="006C49CF">
          <w:rPr>
            <w:rFonts w:hint="eastAsia"/>
          </w:rPr>
          <w:delText>區間</w:delText>
        </w:r>
        <w:r w:rsidDel="006C49CF">
          <w:rPr>
            <w:rFonts w:hint="eastAsia"/>
          </w:rPr>
          <w:delText>(</w:delText>
        </w:r>
        <w:r w:rsidDel="006C49CF">
          <w:rPr>
            <w:rFonts w:hint="eastAsia"/>
          </w:rPr>
          <w:delText>扣除</w:delText>
        </w:r>
        <w:r w:rsidDel="006C49CF">
          <w:rPr>
            <w:rFonts w:hint="eastAsia"/>
          </w:rPr>
          <w:delText>9/6)</w:delText>
        </w:r>
      </w:del>
    </w:p>
    <w:tbl>
      <w:tblPr>
        <w:tblStyle w:val="aa"/>
        <w:tblW w:w="0" w:type="auto"/>
        <w:tblLook w:val="04A0" w:firstRow="1" w:lastRow="0" w:firstColumn="1" w:lastColumn="0" w:noHBand="0" w:noVBand="1"/>
      </w:tblPr>
      <w:tblGrid>
        <w:gridCol w:w="3951"/>
        <w:gridCol w:w="975"/>
        <w:gridCol w:w="975"/>
        <w:gridCol w:w="975"/>
        <w:gridCol w:w="1076"/>
        <w:gridCol w:w="1857"/>
      </w:tblGrid>
      <w:tr w:rsidR="00935CF5" w:rsidRPr="00112F21" w:rsidDel="006C49CF" w14:paraId="1B1A3996" w14:textId="23294334" w:rsidTr="00AC4E7E">
        <w:trPr>
          <w:trHeight w:val="360"/>
          <w:del w:id="493" w:author="Demon" w:date="2020-07-08T16:59:00Z"/>
        </w:trPr>
        <w:tc>
          <w:tcPr>
            <w:tcW w:w="3951" w:type="dxa"/>
          </w:tcPr>
          <w:p w14:paraId="21EE3664" w14:textId="7C5516AF" w:rsidR="00935CF5" w:rsidRPr="00112F21" w:rsidDel="006C49CF" w:rsidRDefault="00935CF5" w:rsidP="00F356AB">
            <w:pPr>
              <w:jc w:val="center"/>
              <w:rPr>
                <w:del w:id="494" w:author="Demon" w:date="2020-07-08T16:59:00Z"/>
              </w:rPr>
            </w:pPr>
            <w:del w:id="495" w:author="Demon" w:date="2020-07-08T16:59:00Z">
              <w:r w:rsidRPr="00112F21" w:rsidDel="006C49CF">
                <w:rPr>
                  <w:rFonts w:hint="eastAsia"/>
                </w:rPr>
                <w:delText>Time</w:delText>
              </w:r>
            </w:del>
          </w:p>
        </w:tc>
        <w:tc>
          <w:tcPr>
            <w:tcW w:w="975" w:type="dxa"/>
            <w:shd w:val="clear" w:color="auto" w:fill="92CDDC" w:themeFill="accent5" w:themeFillTint="99"/>
          </w:tcPr>
          <w:p w14:paraId="5E3A25CF" w14:textId="220140AB" w:rsidR="00935CF5" w:rsidRPr="00112F21" w:rsidDel="006C49CF" w:rsidRDefault="00935CF5" w:rsidP="00F356AB">
            <w:pPr>
              <w:jc w:val="center"/>
              <w:rPr>
                <w:del w:id="496" w:author="Demon" w:date="2020-07-08T16:59:00Z"/>
                <w:rFonts w:ascii="Calibri" w:hAnsi="Calibri" w:cs="Calibri"/>
              </w:rPr>
            </w:pPr>
            <w:del w:id="497" w:author="Demon" w:date="2020-07-08T16:59:00Z">
              <w:r w:rsidRPr="00112F21" w:rsidDel="006C49CF">
                <w:rPr>
                  <w:rFonts w:ascii="Calibri" w:hAnsi="Calibri" w:cs="Calibri"/>
                </w:rPr>
                <w:delText>μ</w:delText>
              </w:r>
            </w:del>
          </w:p>
        </w:tc>
        <w:tc>
          <w:tcPr>
            <w:tcW w:w="975" w:type="dxa"/>
            <w:shd w:val="clear" w:color="auto" w:fill="92CDDC" w:themeFill="accent5" w:themeFillTint="99"/>
          </w:tcPr>
          <w:p w14:paraId="77C96E4E" w14:textId="082FBFA9" w:rsidR="00935CF5" w:rsidRPr="00112F21" w:rsidDel="006C49CF" w:rsidRDefault="00935CF5" w:rsidP="00F356AB">
            <w:pPr>
              <w:jc w:val="center"/>
              <w:rPr>
                <w:del w:id="498" w:author="Demon" w:date="2020-07-08T16:59:00Z"/>
                <w:rFonts w:ascii="Calibri" w:hAnsi="Calibri" w:cs="Calibri"/>
              </w:rPr>
            </w:pPr>
            <w:del w:id="499" w:author="Demon" w:date="2020-07-08T16:59:00Z">
              <w:r w:rsidRPr="00112F21" w:rsidDel="006C49CF">
                <w:rPr>
                  <w:rFonts w:ascii="Calibri" w:hAnsi="Calibri" w:cs="Calibri"/>
                </w:rPr>
                <w:delText>σ</w:delText>
              </w:r>
            </w:del>
          </w:p>
        </w:tc>
        <w:tc>
          <w:tcPr>
            <w:tcW w:w="975" w:type="dxa"/>
            <w:shd w:val="clear" w:color="auto" w:fill="92CDDC" w:themeFill="accent5" w:themeFillTint="99"/>
          </w:tcPr>
          <w:p w14:paraId="0599AD10" w14:textId="52B849E0" w:rsidR="00935CF5" w:rsidRPr="00112F21" w:rsidDel="006C49CF" w:rsidRDefault="00935CF5" w:rsidP="00F356AB">
            <w:pPr>
              <w:jc w:val="center"/>
              <w:rPr>
                <w:del w:id="500" w:author="Demon" w:date="2020-07-08T16:59:00Z"/>
                <w:rFonts w:ascii="Calibri" w:hAnsi="Calibri" w:cs="Calibri"/>
              </w:rPr>
            </w:pPr>
            <w:del w:id="501" w:author="Demon" w:date="2020-07-08T16:59:00Z">
              <w:r w:rsidRPr="00112F21" w:rsidDel="006C49CF">
                <w:rPr>
                  <w:rFonts w:ascii="Calibri" w:hAnsi="Calibri" w:cs="Calibri"/>
                </w:rPr>
                <w:delText>μ</w:delText>
              </w:r>
              <w:r w:rsidRPr="00112F21" w:rsidDel="006C49CF">
                <w:rPr>
                  <w:rFonts w:ascii="Calibri" w:hAnsi="Calibri" w:cs="Calibri" w:hint="eastAsia"/>
                </w:rPr>
                <w:delText>-3</w:delText>
              </w:r>
              <w:r w:rsidRPr="00112F21" w:rsidDel="006C49CF">
                <w:rPr>
                  <w:rFonts w:ascii="Calibri" w:hAnsi="Calibri" w:cs="Calibri"/>
                </w:rPr>
                <w:delText>σ</w:delText>
              </w:r>
            </w:del>
          </w:p>
        </w:tc>
        <w:tc>
          <w:tcPr>
            <w:tcW w:w="1076" w:type="dxa"/>
            <w:shd w:val="clear" w:color="auto" w:fill="92CDDC" w:themeFill="accent5" w:themeFillTint="99"/>
          </w:tcPr>
          <w:p w14:paraId="7A056C7E" w14:textId="5A49F309" w:rsidR="00935CF5" w:rsidRPr="00112F21" w:rsidDel="006C49CF" w:rsidRDefault="00935CF5" w:rsidP="00F356AB">
            <w:pPr>
              <w:jc w:val="center"/>
              <w:rPr>
                <w:del w:id="502" w:author="Demon" w:date="2020-07-08T16:59:00Z"/>
                <w:rFonts w:ascii="Calibri" w:hAnsi="Calibri" w:cs="Calibri"/>
              </w:rPr>
            </w:pPr>
            <w:del w:id="503" w:author="Demon" w:date="2020-07-08T16:59:00Z">
              <w:r w:rsidDel="006C49CF">
                <w:rPr>
                  <w:rFonts w:ascii="Calibri" w:hAnsi="Calibri" w:cs="Calibri" w:hint="eastAsia"/>
                </w:rPr>
                <w:delText>Measure</w:delText>
              </w:r>
            </w:del>
          </w:p>
        </w:tc>
        <w:tc>
          <w:tcPr>
            <w:tcW w:w="1857" w:type="dxa"/>
            <w:shd w:val="clear" w:color="auto" w:fill="92CDDC" w:themeFill="accent5" w:themeFillTint="99"/>
          </w:tcPr>
          <w:p w14:paraId="54DB2D4B" w14:textId="53D811A2" w:rsidR="00935CF5" w:rsidRPr="00112F21" w:rsidDel="006C49CF" w:rsidRDefault="00935CF5" w:rsidP="00F356AB">
            <w:pPr>
              <w:jc w:val="center"/>
              <w:rPr>
                <w:del w:id="504" w:author="Demon" w:date="2020-07-08T16:59:00Z"/>
                <w:rFonts w:ascii="Calibri" w:hAnsi="Calibri" w:cs="Calibri"/>
              </w:rPr>
            </w:pPr>
            <w:del w:id="505" w:author="Demon" w:date="2020-07-08T16:59:00Z">
              <w:r w:rsidDel="006C49CF">
                <w:rPr>
                  <w:rFonts w:ascii="Calibri" w:hAnsi="Calibri" w:cs="Calibri" w:hint="eastAsia"/>
                </w:rPr>
                <w:delText>Week_update</w:delText>
              </w:r>
            </w:del>
          </w:p>
        </w:tc>
      </w:tr>
      <w:tr w:rsidR="00935CF5" w:rsidRPr="00112F21" w:rsidDel="006C49CF" w14:paraId="3A68278C" w14:textId="542A926A" w:rsidTr="003B2D59">
        <w:trPr>
          <w:trHeight w:val="360"/>
          <w:del w:id="506" w:author="Demon" w:date="2020-07-08T16:59:00Z"/>
        </w:trPr>
        <w:tc>
          <w:tcPr>
            <w:tcW w:w="3951" w:type="dxa"/>
          </w:tcPr>
          <w:p w14:paraId="03F5363D" w14:textId="0D2B5128" w:rsidR="00935CF5" w:rsidRPr="00112F21" w:rsidDel="006C49CF" w:rsidRDefault="00935CF5" w:rsidP="00F356AB">
            <w:pPr>
              <w:jc w:val="center"/>
              <w:rPr>
                <w:del w:id="507" w:author="Demon" w:date="2020-07-08T16:59:00Z"/>
              </w:rPr>
            </w:pPr>
            <w:del w:id="508" w:author="Demon" w:date="2020-07-08T16:59:00Z">
              <w:r w:rsidRPr="00112F21" w:rsidDel="006C49CF">
                <w:rPr>
                  <w:rFonts w:hint="eastAsia"/>
                </w:rPr>
                <w:delText>2018-04-07 10:15:00</w:delText>
              </w:r>
            </w:del>
          </w:p>
        </w:tc>
        <w:tc>
          <w:tcPr>
            <w:tcW w:w="975" w:type="dxa"/>
            <w:shd w:val="clear" w:color="auto" w:fill="auto"/>
          </w:tcPr>
          <w:p w14:paraId="1855ED75" w14:textId="79F9370A" w:rsidR="00935CF5" w:rsidDel="006C49CF" w:rsidRDefault="00935CF5" w:rsidP="00F356AB">
            <w:pPr>
              <w:jc w:val="center"/>
              <w:rPr>
                <w:del w:id="509" w:author="Demon" w:date="2020-07-08T16:59:00Z"/>
              </w:rPr>
            </w:pPr>
            <w:del w:id="510" w:author="Demon" w:date="2020-07-08T16:59:00Z">
              <w:r w:rsidDel="006C49CF">
                <w:rPr>
                  <w:rFonts w:hint="eastAsia"/>
                </w:rPr>
                <w:delText>183.69</w:delText>
              </w:r>
            </w:del>
          </w:p>
        </w:tc>
        <w:tc>
          <w:tcPr>
            <w:tcW w:w="975" w:type="dxa"/>
            <w:shd w:val="clear" w:color="auto" w:fill="auto"/>
          </w:tcPr>
          <w:p w14:paraId="338361DE" w14:textId="62D14735" w:rsidR="00935CF5" w:rsidDel="006C49CF" w:rsidRDefault="00935CF5" w:rsidP="00F356AB">
            <w:pPr>
              <w:jc w:val="center"/>
              <w:rPr>
                <w:del w:id="511" w:author="Demon" w:date="2020-07-08T16:59:00Z"/>
              </w:rPr>
            </w:pPr>
            <w:del w:id="512" w:author="Demon" w:date="2020-07-08T16:59:00Z">
              <w:r w:rsidDel="006C49CF">
                <w:rPr>
                  <w:rFonts w:hint="eastAsia"/>
                </w:rPr>
                <w:delText>64.74</w:delText>
              </w:r>
            </w:del>
          </w:p>
        </w:tc>
        <w:tc>
          <w:tcPr>
            <w:tcW w:w="975" w:type="dxa"/>
            <w:shd w:val="clear" w:color="auto" w:fill="auto"/>
          </w:tcPr>
          <w:p w14:paraId="524E5C9C" w14:textId="1AF16C12" w:rsidR="00935CF5" w:rsidDel="006C49CF" w:rsidRDefault="00935CF5" w:rsidP="00F356AB">
            <w:pPr>
              <w:jc w:val="center"/>
              <w:rPr>
                <w:del w:id="513" w:author="Demon" w:date="2020-07-08T16:59:00Z"/>
              </w:rPr>
            </w:pPr>
            <w:del w:id="514" w:author="Demon" w:date="2020-07-08T16:59:00Z">
              <w:r w:rsidDel="006C49CF">
                <w:rPr>
                  <w:rFonts w:hint="eastAsia"/>
                </w:rPr>
                <w:delText>-10.53</w:delText>
              </w:r>
            </w:del>
          </w:p>
        </w:tc>
        <w:tc>
          <w:tcPr>
            <w:tcW w:w="1076" w:type="dxa"/>
            <w:shd w:val="clear" w:color="auto" w:fill="auto"/>
          </w:tcPr>
          <w:p w14:paraId="158F4189" w14:textId="33BC867A" w:rsidR="00935CF5" w:rsidRPr="001E5591" w:rsidDel="006C49CF" w:rsidRDefault="00935CF5" w:rsidP="00F356AB">
            <w:pPr>
              <w:jc w:val="center"/>
              <w:rPr>
                <w:del w:id="515" w:author="Demon" w:date="2020-07-08T16:59:00Z"/>
              </w:rPr>
            </w:pPr>
            <w:del w:id="516" w:author="Demon" w:date="2020-07-08T16:59:00Z">
              <w:r w:rsidRPr="001E5591" w:rsidDel="006C49CF">
                <w:delText>33.1</w:delText>
              </w:r>
            </w:del>
          </w:p>
        </w:tc>
        <w:tc>
          <w:tcPr>
            <w:tcW w:w="1857" w:type="dxa"/>
            <w:shd w:val="clear" w:color="auto" w:fill="auto"/>
          </w:tcPr>
          <w:p w14:paraId="1188711D" w14:textId="59ACC5BC" w:rsidR="00935CF5" w:rsidDel="006C49CF" w:rsidRDefault="00935CF5" w:rsidP="00F356AB">
            <w:pPr>
              <w:jc w:val="center"/>
              <w:rPr>
                <w:del w:id="517" w:author="Demon" w:date="2020-07-08T16:59:00Z"/>
                <w:rFonts w:ascii="Calibri" w:hAnsi="Calibri" w:cs="Calibri"/>
              </w:rPr>
            </w:pPr>
            <w:del w:id="518" w:author="Demon" w:date="2020-07-08T16:59:00Z">
              <w:r w:rsidDel="006C49CF">
                <w:rPr>
                  <w:rFonts w:hint="eastAsia"/>
                </w:rPr>
                <w:delText>7</w:delText>
              </w:r>
            </w:del>
          </w:p>
        </w:tc>
      </w:tr>
      <w:tr w:rsidR="00935CF5" w:rsidRPr="00112F21" w:rsidDel="006C49CF" w14:paraId="2A74929B" w14:textId="5710D2A1" w:rsidTr="00AC4E7E">
        <w:trPr>
          <w:trHeight w:val="360"/>
          <w:del w:id="519" w:author="Demon" w:date="2020-07-08T16:59:00Z"/>
        </w:trPr>
        <w:tc>
          <w:tcPr>
            <w:tcW w:w="3951" w:type="dxa"/>
          </w:tcPr>
          <w:p w14:paraId="58200163" w14:textId="52AB5BF0" w:rsidR="00935CF5" w:rsidRPr="00112F21" w:rsidDel="006C49CF" w:rsidRDefault="00935CF5" w:rsidP="00112F21">
            <w:pPr>
              <w:jc w:val="center"/>
              <w:rPr>
                <w:del w:id="520" w:author="Demon" w:date="2020-07-08T16:59:00Z"/>
              </w:rPr>
            </w:pPr>
            <w:del w:id="521" w:author="Demon" w:date="2020-07-08T16:59:00Z">
              <w:r w:rsidRPr="00112F21" w:rsidDel="006C49CF">
                <w:rPr>
                  <w:rFonts w:hint="eastAsia"/>
                </w:rPr>
                <w:delText>2018-</w:delText>
              </w:r>
              <w:r w:rsidDel="006C49CF">
                <w:rPr>
                  <w:rFonts w:hint="eastAsia"/>
                </w:rPr>
                <w:delText>12</w:delText>
              </w:r>
              <w:r w:rsidRPr="00112F21" w:rsidDel="006C49CF">
                <w:rPr>
                  <w:rFonts w:hint="eastAsia"/>
                </w:rPr>
                <w:delText>-0</w:delText>
              </w:r>
              <w:r w:rsidDel="006C49CF">
                <w:rPr>
                  <w:rFonts w:hint="eastAsia"/>
                </w:rPr>
                <w:delText>2</w:delText>
              </w:r>
              <w:r w:rsidRPr="00112F21" w:rsidDel="006C49CF">
                <w:rPr>
                  <w:rFonts w:hint="eastAsia"/>
                </w:rPr>
                <w:delText xml:space="preserve"> 10:15:00</w:delText>
              </w:r>
            </w:del>
          </w:p>
        </w:tc>
        <w:tc>
          <w:tcPr>
            <w:tcW w:w="975" w:type="dxa"/>
          </w:tcPr>
          <w:p w14:paraId="7848DF60" w14:textId="0E495306" w:rsidR="00935CF5" w:rsidDel="006C49CF" w:rsidRDefault="00935CF5" w:rsidP="00F356AB">
            <w:pPr>
              <w:jc w:val="center"/>
              <w:rPr>
                <w:del w:id="522" w:author="Demon" w:date="2020-07-08T16:59:00Z"/>
              </w:rPr>
            </w:pPr>
            <w:del w:id="523" w:author="Demon" w:date="2020-07-08T16:59:00Z">
              <w:r w:rsidDel="006C49CF">
                <w:rPr>
                  <w:rFonts w:hint="eastAsia"/>
                </w:rPr>
                <w:delText>183.69</w:delText>
              </w:r>
            </w:del>
          </w:p>
        </w:tc>
        <w:tc>
          <w:tcPr>
            <w:tcW w:w="975" w:type="dxa"/>
          </w:tcPr>
          <w:p w14:paraId="1EAE6016" w14:textId="3B46B776" w:rsidR="00935CF5" w:rsidDel="006C49CF" w:rsidRDefault="00935CF5" w:rsidP="00F356AB">
            <w:pPr>
              <w:jc w:val="center"/>
              <w:rPr>
                <w:del w:id="524" w:author="Demon" w:date="2020-07-08T16:59:00Z"/>
              </w:rPr>
            </w:pPr>
            <w:del w:id="525" w:author="Demon" w:date="2020-07-08T16:59:00Z">
              <w:r w:rsidDel="006C49CF">
                <w:rPr>
                  <w:rFonts w:hint="eastAsia"/>
                </w:rPr>
                <w:delText>64.74</w:delText>
              </w:r>
            </w:del>
          </w:p>
        </w:tc>
        <w:tc>
          <w:tcPr>
            <w:tcW w:w="975" w:type="dxa"/>
          </w:tcPr>
          <w:p w14:paraId="22A8E95C" w14:textId="45E7CA3C" w:rsidR="00935CF5" w:rsidDel="006C49CF" w:rsidRDefault="00935CF5" w:rsidP="00F356AB">
            <w:pPr>
              <w:jc w:val="center"/>
              <w:rPr>
                <w:del w:id="526" w:author="Demon" w:date="2020-07-08T16:59:00Z"/>
              </w:rPr>
            </w:pPr>
            <w:del w:id="527" w:author="Demon" w:date="2020-07-08T16:59:00Z">
              <w:r w:rsidDel="006C49CF">
                <w:rPr>
                  <w:rFonts w:hint="eastAsia"/>
                </w:rPr>
                <w:delText>-10.53</w:delText>
              </w:r>
            </w:del>
          </w:p>
        </w:tc>
        <w:tc>
          <w:tcPr>
            <w:tcW w:w="1076" w:type="dxa"/>
          </w:tcPr>
          <w:p w14:paraId="13846485" w14:textId="6BF2534B" w:rsidR="00935CF5" w:rsidDel="006C49CF" w:rsidRDefault="00935CF5" w:rsidP="00F356AB">
            <w:pPr>
              <w:jc w:val="center"/>
              <w:rPr>
                <w:del w:id="528" w:author="Demon" w:date="2020-07-08T16:59:00Z"/>
              </w:rPr>
            </w:pPr>
            <w:del w:id="529" w:author="Demon" w:date="2020-07-08T16:59:00Z">
              <w:r w:rsidDel="006C49CF">
                <w:rPr>
                  <w:rFonts w:hint="eastAsia"/>
                </w:rPr>
                <w:delText>32.1</w:delText>
              </w:r>
            </w:del>
          </w:p>
        </w:tc>
        <w:tc>
          <w:tcPr>
            <w:tcW w:w="1857" w:type="dxa"/>
          </w:tcPr>
          <w:p w14:paraId="08113E9C" w14:textId="210BA6F5" w:rsidR="00935CF5" w:rsidRPr="00112F21" w:rsidDel="006C49CF" w:rsidRDefault="00935CF5" w:rsidP="00F356AB">
            <w:pPr>
              <w:jc w:val="center"/>
              <w:rPr>
                <w:del w:id="530" w:author="Demon" w:date="2020-07-08T16:59:00Z"/>
              </w:rPr>
            </w:pPr>
            <w:del w:id="531" w:author="Demon" w:date="2020-07-08T16:59:00Z">
              <w:r w:rsidDel="006C49CF">
                <w:rPr>
                  <w:rFonts w:hint="eastAsia"/>
                </w:rPr>
                <w:delText>7</w:delText>
              </w:r>
            </w:del>
          </w:p>
        </w:tc>
      </w:tr>
      <w:tr w:rsidR="00935CF5" w:rsidRPr="00112F21" w:rsidDel="006C49CF" w14:paraId="7B8836AC" w14:textId="6AD3AA2D" w:rsidTr="00AC4E7E">
        <w:trPr>
          <w:trHeight w:val="360"/>
          <w:del w:id="532" w:author="Demon" w:date="2020-07-08T16:59:00Z"/>
        </w:trPr>
        <w:tc>
          <w:tcPr>
            <w:tcW w:w="3951" w:type="dxa"/>
          </w:tcPr>
          <w:p w14:paraId="55291442" w14:textId="4D5A03F8" w:rsidR="00935CF5" w:rsidRPr="00112F21" w:rsidDel="006C49CF" w:rsidRDefault="00935CF5" w:rsidP="00F356AB">
            <w:pPr>
              <w:jc w:val="center"/>
              <w:rPr>
                <w:del w:id="533" w:author="Demon" w:date="2020-07-08T16:59:00Z"/>
              </w:rPr>
            </w:pPr>
            <w:del w:id="534" w:author="Demon" w:date="2020-07-08T16:59:00Z">
              <w:r w:rsidRPr="00112F21" w:rsidDel="006C49CF">
                <w:rPr>
                  <w:rFonts w:hint="eastAsia"/>
                </w:rPr>
                <w:delText>2018-12-02</w:delText>
              </w:r>
              <w:r w:rsidDel="006C49CF">
                <w:rPr>
                  <w:rFonts w:hint="eastAsia"/>
                </w:rPr>
                <w:delText xml:space="preserve"> </w:delText>
              </w:r>
              <w:r w:rsidRPr="00112F21" w:rsidDel="006C49CF">
                <w:delText>10:30:00</w:delText>
              </w:r>
            </w:del>
          </w:p>
        </w:tc>
        <w:tc>
          <w:tcPr>
            <w:tcW w:w="975" w:type="dxa"/>
          </w:tcPr>
          <w:p w14:paraId="283E33A9" w14:textId="57D05C0D" w:rsidR="00935CF5" w:rsidDel="006C49CF" w:rsidRDefault="00935CF5" w:rsidP="00F356AB">
            <w:pPr>
              <w:jc w:val="center"/>
              <w:rPr>
                <w:del w:id="535" w:author="Demon" w:date="2020-07-08T16:59:00Z"/>
              </w:rPr>
            </w:pPr>
            <w:del w:id="536" w:author="Demon" w:date="2020-07-08T16:59:00Z">
              <w:r w:rsidDel="006C49CF">
                <w:rPr>
                  <w:rFonts w:hint="eastAsia"/>
                </w:rPr>
                <w:delText>185.09</w:delText>
              </w:r>
            </w:del>
          </w:p>
        </w:tc>
        <w:tc>
          <w:tcPr>
            <w:tcW w:w="975" w:type="dxa"/>
          </w:tcPr>
          <w:p w14:paraId="7550B3B5" w14:textId="103FB098" w:rsidR="00935CF5" w:rsidDel="006C49CF" w:rsidRDefault="00935CF5" w:rsidP="00F356AB">
            <w:pPr>
              <w:jc w:val="center"/>
              <w:rPr>
                <w:del w:id="537" w:author="Demon" w:date="2020-07-08T16:59:00Z"/>
              </w:rPr>
            </w:pPr>
            <w:del w:id="538" w:author="Demon" w:date="2020-07-08T16:59:00Z">
              <w:r w:rsidDel="006C49CF">
                <w:rPr>
                  <w:rFonts w:hint="eastAsia"/>
                </w:rPr>
                <w:delText>63.62</w:delText>
              </w:r>
            </w:del>
          </w:p>
        </w:tc>
        <w:tc>
          <w:tcPr>
            <w:tcW w:w="975" w:type="dxa"/>
          </w:tcPr>
          <w:p w14:paraId="340B1460" w14:textId="53BBAD74" w:rsidR="00935CF5" w:rsidDel="006C49CF" w:rsidRDefault="00935CF5" w:rsidP="00F356AB">
            <w:pPr>
              <w:jc w:val="center"/>
              <w:rPr>
                <w:del w:id="539" w:author="Demon" w:date="2020-07-08T16:59:00Z"/>
              </w:rPr>
            </w:pPr>
            <w:del w:id="540" w:author="Demon" w:date="2020-07-08T16:59:00Z">
              <w:r w:rsidDel="006C49CF">
                <w:rPr>
                  <w:rFonts w:hint="eastAsia"/>
                </w:rPr>
                <w:delText>-5.769</w:delText>
              </w:r>
            </w:del>
          </w:p>
        </w:tc>
        <w:tc>
          <w:tcPr>
            <w:tcW w:w="1076" w:type="dxa"/>
          </w:tcPr>
          <w:p w14:paraId="7C308D37" w14:textId="53C41EAE" w:rsidR="00935CF5" w:rsidDel="006C49CF" w:rsidRDefault="00935CF5" w:rsidP="00F356AB">
            <w:pPr>
              <w:jc w:val="center"/>
              <w:rPr>
                <w:del w:id="541" w:author="Demon" w:date="2020-07-08T16:59:00Z"/>
              </w:rPr>
            </w:pPr>
            <w:del w:id="542" w:author="Demon" w:date="2020-07-08T16:59:00Z">
              <w:r w:rsidDel="006C49CF">
                <w:rPr>
                  <w:rFonts w:hint="eastAsia"/>
                </w:rPr>
                <w:delText>36.3</w:delText>
              </w:r>
            </w:del>
          </w:p>
        </w:tc>
        <w:tc>
          <w:tcPr>
            <w:tcW w:w="1857" w:type="dxa"/>
          </w:tcPr>
          <w:p w14:paraId="24D17157" w14:textId="31D59C23" w:rsidR="00935CF5" w:rsidRPr="00112F21" w:rsidDel="006C49CF" w:rsidRDefault="00935CF5" w:rsidP="00F356AB">
            <w:pPr>
              <w:jc w:val="center"/>
              <w:rPr>
                <w:del w:id="543" w:author="Demon" w:date="2020-07-08T16:59:00Z"/>
              </w:rPr>
            </w:pPr>
            <w:del w:id="544" w:author="Demon" w:date="2020-07-08T16:59:00Z">
              <w:r w:rsidDel="006C49CF">
                <w:rPr>
                  <w:rFonts w:hint="eastAsia"/>
                </w:rPr>
                <w:delText>7</w:delText>
              </w:r>
            </w:del>
          </w:p>
        </w:tc>
      </w:tr>
      <w:tr w:rsidR="00935CF5" w:rsidRPr="00112F21" w:rsidDel="006C49CF" w14:paraId="4B6417CC" w14:textId="07729B9E" w:rsidTr="00AC4E7E">
        <w:trPr>
          <w:trHeight w:val="360"/>
          <w:del w:id="545" w:author="Demon" w:date="2020-07-08T16:59:00Z"/>
        </w:trPr>
        <w:tc>
          <w:tcPr>
            <w:tcW w:w="3951" w:type="dxa"/>
          </w:tcPr>
          <w:p w14:paraId="33A64D03" w14:textId="73719A85" w:rsidR="00935CF5" w:rsidRPr="00112F21" w:rsidDel="006C49CF" w:rsidRDefault="00935CF5" w:rsidP="00F356AB">
            <w:pPr>
              <w:jc w:val="center"/>
              <w:rPr>
                <w:del w:id="546" w:author="Demon" w:date="2020-07-08T16:59:00Z"/>
              </w:rPr>
            </w:pPr>
            <w:del w:id="547" w:author="Demon" w:date="2020-07-08T16:59:00Z">
              <w:r w:rsidRPr="00112F21" w:rsidDel="006C49CF">
                <w:rPr>
                  <w:rFonts w:hint="eastAsia"/>
                </w:rPr>
                <w:delText>2018-12-02</w:delText>
              </w:r>
              <w:r w:rsidDel="006C49CF">
                <w:rPr>
                  <w:rFonts w:hint="eastAsia"/>
                </w:rPr>
                <w:delText xml:space="preserve"> </w:delText>
              </w:r>
              <w:r w:rsidRPr="00112F21" w:rsidDel="006C49CF">
                <w:delText>10:45:00</w:delText>
              </w:r>
            </w:del>
          </w:p>
        </w:tc>
        <w:tc>
          <w:tcPr>
            <w:tcW w:w="975" w:type="dxa"/>
          </w:tcPr>
          <w:p w14:paraId="73F04F38" w14:textId="40B6F26D" w:rsidR="00935CF5" w:rsidDel="006C49CF" w:rsidRDefault="00935CF5" w:rsidP="00F356AB">
            <w:pPr>
              <w:jc w:val="center"/>
              <w:rPr>
                <w:del w:id="548" w:author="Demon" w:date="2020-07-08T16:59:00Z"/>
              </w:rPr>
            </w:pPr>
            <w:del w:id="549" w:author="Demon" w:date="2020-07-08T16:59:00Z">
              <w:r w:rsidDel="006C49CF">
                <w:rPr>
                  <w:rFonts w:hint="eastAsia"/>
                </w:rPr>
                <w:delText>186.54</w:delText>
              </w:r>
            </w:del>
          </w:p>
        </w:tc>
        <w:tc>
          <w:tcPr>
            <w:tcW w:w="975" w:type="dxa"/>
          </w:tcPr>
          <w:p w14:paraId="651C1DFD" w14:textId="3A6F734C" w:rsidR="00935CF5" w:rsidDel="006C49CF" w:rsidRDefault="00935CF5" w:rsidP="00F356AB">
            <w:pPr>
              <w:jc w:val="center"/>
              <w:rPr>
                <w:del w:id="550" w:author="Demon" w:date="2020-07-08T16:59:00Z"/>
              </w:rPr>
            </w:pPr>
            <w:del w:id="551" w:author="Demon" w:date="2020-07-08T16:59:00Z">
              <w:r w:rsidDel="006C49CF">
                <w:rPr>
                  <w:rFonts w:hint="eastAsia"/>
                </w:rPr>
                <w:delText>63.87</w:delText>
              </w:r>
            </w:del>
          </w:p>
        </w:tc>
        <w:tc>
          <w:tcPr>
            <w:tcW w:w="975" w:type="dxa"/>
          </w:tcPr>
          <w:p w14:paraId="02B75C7D" w14:textId="008836CB" w:rsidR="00935CF5" w:rsidDel="006C49CF" w:rsidRDefault="00935CF5" w:rsidP="00F356AB">
            <w:pPr>
              <w:jc w:val="center"/>
              <w:rPr>
                <w:del w:id="552" w:author="Demon" w:date="2020-07-08T16:59:00Z"/>
              </w:rPr>
            </w:pPr>
            <w:del w:id="553" w:author="Demon" w:date="2020-07-08T16:59:00Z">
              <w:r w:rsidDel="006C49CF">
                <w:rPr>
                  <w:rFonts w:hint="eastAsia"/>
                </w:rPr>
                <w:delText>-5.084</w:delText>
              </w:r>
            </w:del>
          </w:p>
        </w:tc>
        <w:tc>
          <w:tcPr>
            <w:tcW w:w="1076" w:type="dxa"/>
          </w:tcPr>
          <w:p w14:paraId="247F4BAF" w14:textId="23837865" w:rsidR="00935CF5" w:rsidDel="006C49CF" w:rsidRDefault="00935CF5" w:rsidP="00F356AB">
            <w:pPr>
              <w:jc w:val="center"/>
              <w:rPr>
                <w:del w:id="554" w:author="Demon" w:date="2020-07-08T16:59:00Z"/>
              </w:rPr>
            </w:pPr>
            <w:del w:id="555" w:author="Demon" w:date="2020-07-08T16:59:00Z">
              <w:r w:rsidDel="006C49CF">
                <w:rPr>
                  <w:rFonts w:hint="eastAsia"/>
                </w:rPr>
                <w:delText>30.2</w:delText>
              </w:r>
            </w:del>
          </w:p>
        </w:tc>
        <w:tc>
          <w:tcPr>
            <w:tcW w:w="1857" w:type="dxa"/>
          </w:tcPr>
          <w:p w14:paraId="2080F4D5" w14:textId="1039760D" w:rsidR="00935CF5" w:rsidRPr="00112F21" w:rsidDel="006C49CF" w:rsidRDefault="00935CF5" w:rsidP="00F356AB">
            <w:pPr>
              <w:jc w:val="center"/>
              <w:rPr>
                <w:del w:id="556" w:author="Demon" w:date="2020-07-08T16:59:00Z"/>
              </w:rPr>
            </w:pPr>
            <w:del w:id="557" w:author="Demon" w:date="2020-07-08T16:59:00Z">
              <w:r w:rsidDel="006C49CF">
                <w:rPr>
                  <w:rFonts w:hint="eastAsia"/>
                </w:rPr>
                <w:delText>7</w:delText>
              </w:r>
            </w:del>
          </w:p>
        </w:tc>
      </w:tr>
      <w:tr w:rsidR="00935CF5" w:rsidRPr="00112F21" w:rsidDel="006C49CF" w14:paraId="60B02BBA" w14:textId="5CF03654" w:rsidTr="00AC4E7E">
        <w:trPr>
          <w:trHeight w:val="360"/>
          <w:del w:id="558" w:author="Demon" w:date="2020-07-08T16:59:00Z"/>
        </w:trPr>
        <w:tc>
          <w:tcPr>
            <w:tcW w:w="3951" w:type="dxa"/>
          </w:tcPr>
          <w:p w14:paraId="59F1D81B" w14:textId="4738385C" w:rsidR="00935CF5" w:rsidRPr="00112F21" w:rsidDel="006C49CF" w:rsidRDefault="00935CF5" w:rsidP="00F356AB">
            <w:pPr>
              <w:jc w:val="center"/>
              <w:rPr>
                <w:del w:id="559" w:author="Demon" w:date="2020-07-08T16:59:00Z"/>
              </w:rPr>
            </w:pPr>
            <w:del w:id="560" w:author="Demon" w:date="2020-07-08T16:59:00Z">
              <w:r w:rsidRPr="00112F21" w:rsidDel="006C49CF">
                <w:rPr>
                  <w:rFonts w:hint="eastAsia"/>
                </w:rPr>
                <w:delText>2018-12-02</w:delText>
              </w:r>
              <w:r w:rsidDel="006C49CF">
                <w:rPr>
                  <w:rFonts w:hint="eastAsia"/>
                </w:rPr>
                <w:delText xml:space="preserve"> </w:delText>
              </w:r>
              <w:r w:rsidRPr="00112F21" w:rsidDel="006C49CF">
                <w:delText>11:00:00</w:delText>
              </w:r>
            </w:del>
          </w:p>
        </w:tc>
        <w:tc>
          <w:tcPr>
            <w:tcW w:w="975" w:type="dxa"/>
          </w:tcPr>
          <w:p w14:paraId="446C6CAA" w14:textId="1DA59D2D" w:rsidR="00935CF5" w:rsidDel="006C49CF" w:rsidRDefault="00935CF5" w:rsidP="00F356AB">
            <w:pPr>
              <w:jc w:val="center"/>
              <w:rPr>
                <w:del w:id="561" w:author="Demon" w:date="2020-07-08T16:59:00Z"/>
              </w:rPr>
            </w:pPr>
            <w:del w:id="562" w:author="Demon" w:date="2020-07-08T16:59:00Z">
              <w:r w:rsidDel="006C49CF">
                <w:rPr>
                  <w:rFonts w:hint="eastAsia"/>
                </w:rPr>
                <w:delText>189.34</w:delText>
              </w:r>
            </w:del>
          </w:p>
        </w:tc>
        <w:tc>
          <w:tcPr>
            <w:tcW w:w="975" w:type="dxa"/>
          </w:tcPr>
          <w:p w14:paraId="0E919CF0" w14:textId="05CB019C" w:rsidR="00935CF5" w:rsidDel="006C49CF" w:rsidRDefault="00935CF5" w:rsidP="00F356AB">
            <w:pPr>
              <w:jc w:val="center"/>
              <w:rPr>
                <w:del w:id="563" w:author="Demon" w:date="2020-07-08T16:59:00Z"/>
              </w:rPr>
            </w:pPr>
            <w:del w:id="564" w:author="Demon" w:date="2020-07-08T16:59:00Z">
              <w:r w:rsidDel="006C49CF">
                <w:rPr>
                  <w:rFonts w:hint="eastAsia"/>
                </w:rPr>
                <w:delText>63.67</w:delText>
              </w:r>
            </w:del>
          </w:p>
        </w:tc>
        <w:tc>
          <w:tcPr>
            <w:tcW w:w="975" w:type="dxa"/>
          </w:tcPr>
          <w:p w14:paraId="033E5B3D" w14:textId="7C329CE3" w:rsidR="00935CF5" w:rsidDel="006C49CF" w:rsidRDefault="00935CF5" w:rsidP="00F356AB">
            <w:pPr>
              <w:jc w:val="center"/>
              <w:rPr>
                <w:del w:id="565" w:author="Demon" w:date="2020-07-08T16:59:00Z"/>
              </w:rPr>
            </w:pPr>
            <w:del w:id="566" w:author="Demon" w:date="2020-07-08T16:59:00Z">
              <w:r w:rsidDel="006C49CF">
                <w:rPr>
                  <w:rFonts w:hint="eastAsia"/>
                </w:rPr>
                <w:delText>-1.685</w:delText>
              </w:r>
            </w:del>
          </w:p>
        </w:tc>
        <w:tc>
          <w:tcPr>
            <w:tcW w:w="1076" w:type="dxa"/>
          </w:tcPr>
          <w:p w14:paraId="5B3B0C25" w14:textId="3C760DF4" w:rsidR="00935CF5" w:rsidDel="006C49CF" w:rsidRDefault="00935CF5" w:rsidP="00F356AB">
            <w:pPr>
              <w:jc w:val="center"/>
              <w:rPr>
                <w:del w:id="567" w:author="Demon" w:date="2020-07-08T16:59:00Z"/>
              </w:rPr>
            </w:pPr>
            <w:del w:id="568" w:author="Demon" w:date="2020-07-08T16:59:00Z">
              <w:r w:rsidDel="006C49CF">
                <w:rPr>
                  <w:rFonts w:hint="eastAsia"/>
                </w:rPr>
                <w:delText>32.1</w:delText>
              </w:r>
            </w:del>
          </w:p>
        </w:tc>
        <w:tc>
          <w:tcPr>
            <w:tcW w:w="1857" w:type="dxa"/>
          </w:tcPr>
          <w:p w14:paraId="6339EF30" w14:textId="22F2F00F" w:rsidR="00935CF5" w:rsidRPr="00112F21" w:rsidDel="006C49CF" w:rsidRDefault="00935CF5" w:rsidP="00F356AB">
            <w:pPr>
              <w:jc w:val="center"/>
              <w:rPr>
                <w:del w:id="569" w:author="Demon" w:date="2020-07-08T16:59:00Z"/>
              </w:rPr>
            </w:pPr>
            <w:del w:id="570" w:author="Demon" w:date="2020-07-08T16:59:00Z">
              <w:r w:rsidDel="006C49CF">
                <w:rPr>
                  <w:rFonts w:hint="eastAsia"/>
                </w:rPr>
                <w:delText>7</w:delText>
              </w:r>
            </w:del>
          </w:p>
        </w:tc>
      </w:tr>
      <w:tr w:rsidR="00935CF5" w:rsidRPr="00112F21" w:rsidDel="006C49CF" w14:paraId="075BE77F" w14:textId="449D7A3A" w:rsidTr="00AC4E7E">
        <w:trPr>
          <w:trHeight w:val="360"/>
          <w:del w:id="571" w:author="Demon" w:date="2020-07-08T16:59:00Z"/>
        </w:trPr>
        <w:tc>
          <w:tcPr>
            <w:tcW w:w="3951" w:type="dxa"/>
          </w:tcPr>
          <w:p w14:paraId="618A7B06" w14:textId="5F4811C1" w:rsidR="00935CF5" w:rsidRPr="00112F21" w:rsidDel="006C49CF" w:rsidRDefault="00935CF5" w:rsidP="00F356AB">
            <w:pPr>
              <w:jc w:val="center"/>
              <w:rPr>
                <w:del w:id="572" w:author="Demon" w:date="2020-07-08T16:59:00Z"/>
              </w:rPr>
            </w:pPr>
            <w:del w:id="573"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11:45:00</w:delText>
              </w:r>
            </w:del>
          </w:p>
        </w:tc>
        <w:tc>
          <w:tcPr>
            <w:tcW w:w="975" w:type="dxa"/>
          </w:tcPr>
          <w:p w14:paraId="295F55AF" w14:textId="62CC2922" w:rsidR="00935CF5" w:rsidDel="006C49CF" w:rsidRDefault="00935CF5" w:rsidP="00F356AB">
            <w:pPr>
              <w:jc w:val="center"/>
              <w:rPr>
                <w:del w:id="574" w:author="Demon" w:date="2020-07-08T16:59:00Z"/>
              </w:rPr>
            </w:pPr>
            <w:del w:id="575" w:author="Demon" w:date="2020-07-08T16:59:00Z">
              <w:r w:rsidDel="006C49CF">
                <w:rPr>
                  <w:rFonts w:hint="eastAsia"/>
                </w:rPr>
                <w:delText>189.29</w:delText>
              </w:r>
            </w:del>
          </w:p>
        </w:tc>
        <w:tc>
          <w:tcPr>
            <w:tcW w:w="975" w:type="dxa"/>
          </w:tcPr>
          <w:p w14:paraId="4966F048" w14:textId="02889143" w:rsidR="00935CF5" w:rsidDel="006C49CF" w:rsidRDefault="00935CF5" w:rsidP="00F356AB">
            <w:pPr>
              <w:jc w:val="center"/>
              <w:rPr>
                <w:del w:id="576" w:author="Demon" w:date="2020-07-08T16:59:00Z"/>
              </w:rPr>
            </w:pPr>
            <w:del w:id="577" w:author="Demon" w:date="2020-07-08T16:59:00Z">
              <w:r w:rsidDel="006C49CF">
                <w:rPr>
                  <w:rFonts w:hint="eastAsia"/>
                </w:rPr>
                <w:delText>65.06</w:delText>
              </w:r>
            </w:del>
          </w:p>
        </w:tc>
        <w:tc>
          <w:tcPr>
            <w:tcW w:w="975" w:type="dxa"/>
          </w:tcPr>
          <w:p w14:paraId="0D1CE352" w14:textId="5458C7DB" w:rsidR="00935CF5" w:rsidDel="006C49CF" w:rsidRDefault="00935CF5" w:rsidP="00F356AB">
            <w:pPr>
              <w:jc w:val="center"/>
              <w:rPr>
                <w:del w:id="578" w:author="Demon" w:date="2020-07-08T16:59:00Z"/>
              </w:rPr>
            </w:pPr>
            <w:del w:id="579" w:author="Demon" w:date="2020-07-08T16:59:00Z">
              <w:r w:rsidDel="006C49CF">
                <w:rPr>
                  <w:rFonts w:hint="eastAsia"/>
                </w:rPr>
                <w:delText>-5.889</w:delText>
              </w:r>
            </w:del>
          </w:p>
        </w:tc>
        <w:tc>
          <w:tcPr>
            <w:tcW w:w="1076" w:type="dxa"/>
          </w:tcPr>
          <w:p w14:paraId="5C60D1C5" w14:textId="7F05209D" w:rsidR="00935CF5" w:rsidDel="006C49CF" w:rsidRDefault="00935CF5" w:rsidP="00F356AB">
            <w:pPr>
              <w:jc w:val="center"/>
              <w:rPr>
                <w:del w:id="580" w:author="Demon" w:date="2020-07-08T16:59:00Z"/>
              </w:rPr>
            </w:pPr>
            <w:del w:id="581" w:author="Demon" w:date="2020-07-08T16:59:00Z">
              <w:r w:rsidDel="006C49CF">
                <w:rPr>
                  <w:rFonts w:hint="eastAsia"/>
                </w:rPr>
                <w:delText>25.3</w:delText>
              </w:r>
            </w:del>
          </w:p>
        </w:tc>
        <w:tc>
          <w:tcPr>
            <w:tcW w:w="1857" w:type="dxa"/>
          </w:tcPr>
          <w:p w14:paraId="6E3B2A0F" w14:textId="446A7F2B" w:rsidR="00935CF5" w:rsidRPr="00112F21" w:rsidDel="006C49CF" w:rsidRDefault="00935CF5" w:rsidP="00F356AB">
            <w:pPr>
              <w:jc w:val="center"/>
              <w:rPr>
                <w:del w:id="582" w:author="Demon" w:date="2020-07-08T16:59:00Z"/>
              </w:rPr>
            </w:pPr>
            <w:del w:id="583" w:author="Demon" w:date="2020-07-08T16:59:00Z">
              <w:r w:rsidDel="006C49CF">
                <w:rPr>
                  <w:rFonts w:hint="eastAsia"/>
                </w:rPr>
                <w:delText>7</w:delText>
              </w:r>
            </w:del>
          </w:p>
        </w:tc>
      </w:tr>
      <w:tr w:rsidR="00935CF5" w:rsidRPr="00112F21" w:rsidDel="006C49CF" w14:paraId="0A810315" w14:textId="7FDECFC0" w:rsidTr="00AC4E7E">
        <w:trPr>
          <w:trHeight w:val="360"/>
          <w:del w:id="584" w:author="Demon" w:date="2020-07-08T16:59:00Z"/>
        </w:trPr>
        <w:tc>
          <w:tcPr>
            <w:tcW w:w="3951" w:type="dxa"/>
          </w:tcPr>
          <w:p w14:paraId="6BCCAD0E" w14:textId="1B353A38" w:rsidR="00935CF5" w:rsidRPr="00112F21" w:rsidDel="006C49CF" w:rsidRDefault="00935CF5" w:rsidP="00F356AB">
            <w:pPr>
              <w:jc w:val="center"/>
              <w:rPr>
                <w:del w:id="585" w:author="Demon" w:date="2020-07-08T16:59:00Z"/>
              </w:rPr>
            </w:pPr>
            <w:del w:id="586"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12:00:00</w:delText>
              </w:r>
            </w:del>
          </w:p>
        </w:tc>
        <w:tc>
          <w:tcPr>
            <w:tcW w:w="975" w:type="dxa"/>
          </w:tcPr>
          <w:p w14:paraId="277969CC" w14:textId="029CDD4E" w:rsidR="00935CF5" w:rsidDel="006C49CF" w:rsidRDefault="00935CF5" w:rsidP="00F356AB">
            <w:pPr>
              <w:jc w:val="center"/>
              <w:rPr>
                <w:del w:id="587" w:author="Demon" w:date="2020-07-08T16:59:00Z"/>
              </w:rPr>
            </w:pPr>
            <w:del w:id="588" w:author="Demon" w:date="2020-07-08T16:59:00Z">
              <w:r w:rsidDel="006C49CF">
                <w:rPr>
                  <w:rFonts w:hint="eastAsia"/>
                </w:rPr>
                <w:delText>190.74</w:delText>
              </w:r>
            </w:del>
          </w:p>
        </w:tc>
        <w:tc>
          <w:tcPr>
            <w:tcW w:w="975" w:type="dxa"/>
          </w:tcPr>
          <w:p w14:paraId="77DC7419" w14:textId="4E7D16B9" w:rsidR="00935CF5" w:rsidDel="006C49CF" w:rsidRDefault="00935CF5" w:rsidP="00F356AB">
            <w:pPr>
              <w:jc w:val="center"/>
              <w:rPr>
                <w:del w:id="589" w:author="Demon" w:date="2020-07-08T16:59:00Z"/>
              </w:rPr>
            </w:pPr>
            <w:del w:id="590" w:author="Demon" w:date="2020-07-08T16:59:00Z">
              <w:r w:rsidDel="006C49CF">
                <w:rPr>
                  <w:rFonts w:hint="eastAsia"/>
                </w:rPr>
                <w:delText>64.54</w:delText>
              </w:r>
            </w:del>
          </w:p>
        </w:tc>
        <w:tc>
          <w:tcPr>
            <w:tcW w:w="975" w:type="dxa"/>
          </w:tcPr>
          <w:p w14:paraId="5F5EDDBD" w14:textId="628825BA" w:rsidR="00935CF5" w:rsidDel="006C49CF" w:rsidRDefault="00935CF5" w:rsidP="00F356AB">
            <w:pPr>
              <w:jc w:val="center"/>
              <w:rPr>
                <w:del w:id="591" w:author="Demon" w:date="2020-07-08T16:59:00Z"/>
              </w:rPr>
            </w:pPr>
            <w:del w:id="592" w:author="Demon" w:date="2020-07-08T16:59:00Z">
              <w:r w:rsidDel="006C49CF">
                <w:rPr>
                  <w:rFonts w:hint="eastAsia"/>
                </w:rPr>
                <w:delText>-2.874</w:delText>
              </w:r>
            </w:del>
          </w:p>
        </w:tc>
        <w:tc>
          <w:tcPr>
            <w:tcW w:w="1076" w:type="dxa"/>
          </w:tcPr>
          <w:p w14:paraId="3810F63F" w14:textId="02EF4927" w:rsidR="00935CF5" w:rsidDel="006C49CF" w:rsidRDefault="00935CF5" w:rsidP="00F356AB">
            <w:pPr>
              <w:jc w:val="center"/>
              <w:rPr>
                <w:del w:id="593" w:author="Demon" w:date="2020-07-08T16:59:00Z"/>
              </w:rPr>
            </w:pPr>
            <w:del w:id="594" w:author="Demon" w:date="2020-07-08T16:59:00Z">
              <w:r w:rsidDel="006C49CF">
                <w:rPr>
                  <w:rFonts w:hint="eastAsia"/>
                </w:rPr>
                <w:delText>27.3</w:delText>
              </w:r>
            </w:del>
          </w:p>
        </w:tc>
        <w:tc>
          <w:tcPr>
            <w:tcW w:w="1857" w:type="dxa"/>
          </w:tcPr>
          <w:p w14:paraId="433AB885" w14:textId="1E88C448" w:rsidR="00935CF5" w:rsidRPr="00112F21" w:rsidDel="006C49CF" w:rsidRDefault="00935CF5" w:rsidP="00F356AB">
            <w:pPr>
              <w:jc w:val="center"/>
              <w:rPr>
                <w:del w:id="595" w:author="Demon" w:date="2020-07-08T16:59:00Z"/>
              </w:rPr>
            </w:pPr>
            <w:del w:id="596" w:author="Demon" w:date="2020-07-08T16:59:00Z">
              <w:r w:rsidDel="006C49CF">
                <w:rPr>
                  <w:rFonts w:hint="eastAsia"/>
                </w:rPr>
                <w:delText>7</w:delText>
              </w:r>
            </w:del>
          </w:p>
        </w:tc>
      </w:tr>
      <w:tr w:rsidR="00935CF5" w:rsidRPr="00112F21" w:rsidDel="006C49CF" w14:paraId="4F90D577" w14:textId="49DDD4EF" w:rsidTr="00AC4E7E">
        <w:trPr>
          <w:trHeight w:val="360"/>
          <w:del w:id="597" w:author="Demon" w:date="2020-07-08T16:59:00Z"/>
        </w:trPr>
        <w:tc>
          <w:tcPr>
            <w:tcW w:w="3951" w:type="dxa"/>
          </w:tcPr>
          <w:p w14:paraId="125FE684" w14:textId="3C6DB44B" w:rsidR="00935CF5" w:rsidRPr="00112F21" w:rsidDel="006C49CF" w:rsidRDefault="00935CF5" w:rsidP="00F356AB">
            <w:pPr>
              <w:jc w:val="center"/>
              <w:rPr>
                <w:del w:id="598" w:author="Demon" w:date="2020-07-08T16:59:00Z"/>
              </w:rPr>
            </w:pPr>
            <w:del w:id="599"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12:15:00</w:delText>
              </w:r>
            </w:del>
          </w:p>
        </w:tc>
        <w:tc>
          <w:tcPr>
            <w:tcW w:w="975" w:type="dxa"/>
          </w:tcPr>
          <w:p w14:paraId="65412A26" w14:textId="42634B1D" w:rsidR="00935CF5" w:rsidDel="006C49CF" w:rsidRDefault="00935CF5" w:rsidP="00F356AB">
            <w:pPr>
              <w:jc w:val="center"/>
              <w:rPr>
                <w:del w:id="600" w:author="Demon" w:date="2020-07-08T16:59:00Z"/>
              </w:rPr>
            </w:pPr>
            <w:del w:id="601" w:author="Demon" w:date="2020-07-08T16:59:00Z">
              <w:r w:rsidDel="006C49CF">
                <w:rPr>
                  <w:rFonts w:hint="eastAsia"/>
                </w:rPr>
                <w:delText>191.79</w:delText>
              </w:r>
            </w:del>
          </w:p>
        </w:tc>
        <w:tc>
          <w:tcPr>
            <w:tcW w:w="975" w:type="dxa"/>
          </w:tcPr>
          <w:p w14:paraId="0FFAEEEA" w14:textId="5F609576" w:rsidR="00935CF5" w:rsidDel="006C49CF" w:rsidRDefault="00935CF5" w:rsidP="00F356AB">
            <w:pPr>
              <w:jc w:val="center"/>
              <w:rPr>
                <w:del w:id="602" w:author="Demon" w:date="2020-07-08T16:59:00Z"/>
              </w:rPr>
            </w:pPr>
            <w:del w:id="603" w:author="Demon" w:date="2020-07-08T16:59:00Z">
              <w:r w:rsidDel="006C49CF">
                <w:rPr>
                  <w:rFonts w:hint="eastAsia"/>
                </w:rPr>
                <w:delText>62.49</w:delText>
              </w:r>
            </w:del>
          </w:p>
        </w:tc>
        <w:tc>
          <w:tcPr>
            <w:tcW w:w="975" w:type="dxa"/>
          </w:tcPr>
          <w:p w14:paraId="28AC4B32" w14:textId="5C53333F" w:rsidR="00935CF5" w:rsidDel="006C49CF" w:rsidRDefault="00935CF5" w:rsidP="00F356AB">
            <w:pPr>
              <w:jc w:val="center"/>
              <w:rPr>
                <w:del w:id="604" w:author="Demon" w:date="2020-07-08T16:59:00Z"/>
              </w:rPr>
            </w:pPr>
            <w:del w:id="605" w:author="Demon" w:date="2020-07-08T16:59:00Z">
              <w:r w:rsidDel="006C49CF">
                <w:rPr>
                  <w:rFonts w:hint="eastAsia"/>
                </w:rPr>
                <w:delText>4.30</w:delText>
              </w:r>
            </w:del>
          </w:p>
        </w:tc>
        <w:tc>
          <w:tcPr>
            <w:tcW w:w="1076" w:type="dxa"/>
          </w:tcPr>
          <w:p w14:paraId="544CAED7" w14:textId="3CA42B4A" w:rsidR="00935CF5" w:rsidDel="006C49CF" w:rsidRDefault="00935CF5" w:rsidP="00F356AB">
            <w:pPr>
              <w:jc w:val="center"/>
              <w:rPr>
                <w:del w:id="606" w:author="Demon" w:date="2020-07-08T16:59:00Z"/>
              </w:rPr>
            </w:pPr>
            <w:del w:id="607" w:author="Demon" w:date="2020-07-08T16:59:00Z">
              <w:r w:rsidDel="006C49CF">
                <w:rPr>
                  <w:rFonts w:hint="eastAsia"/>
                </w:rPr>
                <w:delText>32.0</w:delText>
              </w:r>
            </w:del>
          </w:p>
        </w:tc>
        <w:tc>
          <w:tcPr>
            <w:tcW w:w="1857" w:type="dxa"/>
          </w:tcPr>
          <w:p w14:paraId="3D2E00C2" w14:textId="6431141F" w:rsidR="00935CF5" w:rsidRPr="00112F21" w:rsidDel="006C49CF" w:rsidRDefault="00935CF5" w:rsidP="00F356AB">
            <w:pPr>
              <w:jc w:val="center"/>
              <w:rPr>
                <w:del w:id="608" w:author="Demon" w:date="2020-07-08T16:59:00Z"/>
              </w:rPr>
            </w:pPr>
            <w:del w:id="609" w:author="Demon" w:date="2020-07-08T16:59:00Z">
              <w:r w:rsidDel="006C49CF">
                <w:rPr>
                  <w:rFonts w:hint="eastAsia"/>
                </w:rPr>
                <w:delText>7</w:delText>
              </w:r>
            </w:del>
          </w:p>
        </w:tc>
      </w:tr>
    </w:tbl>
    <w:p w14:paraId="0B9197A1" w14:textId="076434A4" w:rsidR="00627CC5" w:rsidDel="006C49CF" w:rsidRDefault="00935CF5" w:rsidP="002B07B3">
      <w:pPr>
        <w:rPr>
          <w:del w:id="610" w:author="Demon" w:date="2020-07-08T16:59:00Z"/>
        </w:rPr>
      </w:pPr>
      <w:del w:id="611" w:author="Demon" w:date="2020-07-08T16:59:00Z">
        <w:r w:rsidDel="006C49CF">
          <w:rPr>
            <w:rFonts w:hint="eastAsia"/>
          </w:rPr>
          <w:delText>這裡是顯示以上都不是</w:delText>
        </w:r>
        <w:r w:rsidDel="006C49CF">
          <w:rPr>
            <w:rFonts w:hint="eastAsia"/>
          </w:rPr>
          <w:delText>outlier</w:delText>
        </w:r>
      </w:del>
    </w:p>
    <w:p w14:paraId="3DB91DD6" w14:textId="2A4435C5" w:rsidR="00935CF5" w:rsidDel="006C49CF" w:rsidRDefault="00935CF5" w:rsidP="002B07B3">
      <w:pPr>
        <w:rPr>
          <w:del w:id="612" w:author="Demon" w:date="2020-07-08T16:59:00Z"/>
        </w:rPr>
      </w:pPr>
    </w:p>
    <w:p w14:paraId="0839D732" w14:textId="7BE664E4" w:rsidR="007D6740" w:rsidDel="006C49CF" w:rsidRDefault="00935CF5" w:rsidP="002B07B3">
      <w:pPr>
        <w:rPr>
          <w:del w:id="613" w:author="Demon" w:date="2020-07-08T16:59:00Z"/>
        </w:rPr>
      </w:pPr>
      <w:del w:id="614" w:author="Demon" w:date="2020-07-08T16:59:00Z">
        <w:r w:rsidDel="006C49CF">
          <w:rPr>
            <w:rFonts w:hint="eastAsia"/>
          </w:rPr>
          <w:delText>以</w:delText>
        </w:r>
        <w:r w:rsidRPr="00AC4E7E" w:rsidDel="006C49CF">
          <w:rPr>
            <w:rFonts w:hint="eastAsia"/>
            <w:color w:val="FF0000"/>
          </w:rPr>
          <w:delText>當月</w:delText>
        </w:r>
        <w:r w:rsidDel="006C49CF">
          <w:rPr>
            <w:rFonts w:hint="eastAsia"/>
          </w:rPr>
          <w:delText>查看以上區間</w:delText>
        </w:r>
      </w:del>
    </w:p>
    <w:tbl>
      <w:tblPr>
        <w:tblStyle w:val="aa"/>
        <w:tblW w:w="9795" w:type="dxa"/>
        <w:tblLayout w:type="fixed"/>
        <w:tblLook w:val="04A0" w:firstRow="1" w:lastRow="0" w:firstColumn="1" w:lastColumn="0" w:noHBand="0" w:noVBand="1"/>
      </w:tblPr>
      <w:tblGrid>
        <w:gridCol w:w="3936"/>
        <w:gridCol w:w="1464"/>
        <w:gridCol w:w="1465"/>
        <w:gridCol w:w="1465"/>
        <w:gridCol w:w="1465"/>
      </w:tblGrid>
      <w:tr w:rsidR="00935CF5" w:rsidRPr="00112F21" w:rsidDel="006C49CF" w14:paraId="36B09BA2" w14:textId="673035CF" w:rsidTr="00AC4E7E">
        <w:trPr>
          <w:trHeight w:val="360"/>
          <w:del w:id="615" w:author="Demon" w:date="2020-07-08T16:59:00Z"/>
        </w:trPr>
        <w:tc>
          <w:tcPr>
            <w:tcW w:w="3936" w:type="dxa"/>
          </w:tcPr>
          <w:p w14:paraId="0036C9DB" w14:textId="7653F2C6" w:rsidR="00935CF5" w:rsidRPr="00112F21" w:rsidDel="006C49CF" w:rsidRDefault="00935CF5" w:rsidP="00F356AB">
            <w:pPr>
              <w:jc w:val="center"/>
              <w:rPr>
                <w:del w:id="616" w:author="Demon" w:date="2020-07-08T16:59:00Z"/>
              </w:rPr>
            </w:pPr>
            <w:del w:id="617" w:author="Demon" w:date="2020-07-08T16:59:00Z">
              <w:r w:rsidRPr="00112F21" w:rsidDel="006C49CF">
                <w:rPr>
                  <w:rFonts w:hint="eastAsia"/>
                </w:rPr>
                <w:delText>Time</w:delText>
              </w:r>
            </w:del>
          </w:p>
        </w:tc>
        <w:tc>
          <w:tcPr>
            <w:tcW w:w="1464" w:type="dxa"/>
            <w:shd w:val="clear" w:color="auto" w:fill="92CDDC" w:themeFill="accent5" w:themeFillTint="99"/>
          </w:tcPr>
          <w:p w14:paraId="50EA7C8C" w14:textId="3B466F36" w:rsidR="00935CF5" w:rsidRPr="00112F21" w:rsidDel="006C49CF" w:rsidRDefault="00935CF5" w:rsidP="00F356AB">
            <w:pPr>
              <w:jc w:val="center"/>
              <w:rPr>
                <w:del w:id="618" w:author="Demon" w:date="2020-07-08T16:59:00Z"/>
              </w:rPr>
            </w:pPr>
            <w:del w:id="619" w:author="Demon" w:date="2020-07-08T16:59:00Z">
              <w:r w:rsidRPr="00112F21" w:rsidDel="006C49CF">
                <w:rPr>
                  <w:rFonts w:ascii="Calibri" w:hAnsi="Calibri" w:cs="Calibri"/>
                </w:rPr>
                <w:delText>μ</w:delText>
              </w:r>
            </w:del>
          </w:p>
        </w:tc>
        <w:tc>
          <w:tcPr>
            <w:tcW w:w="1465" w:type="dxa"/>
            <w:shd w:val="clear" w:color="auto" w:fill="92CDDC" w:themeFill="accent5" w:themeFillTint="99"/>
          </w:tcPr>
          <w:p w14:paraId="4EB8E439" w14:textId="6616CCD3" w:rsidR="00935CF5" w:rsidRPr="00112F21" w:rsidDel="006C49CF" w:rsidRDefault="00935CF5" w:rsidP="00F356AB">
            <w:pPr>
              <w:jc w:val="center"/>
              <w:rPr>
                <w:del w:id="620" w:author="Demon" w:date="2020-07-08T16:59:00Z"/>
              </w:rPr>
            </w:pPr>
            <w:del w:id="621" w:author="Demon" w:date="2020-07-08T16:59:00Z">
              <w:r w:rsidRPr="00112F21" w:rsidDel="006C49CF">
                <w:rPr>
                  <w:rFonts w:ascii="Calibri" w:hAnsi="Calibri" w:cs="Calibri"/>
                </w:rPr>
                <w:delText>σ</w:delText>
              </w:r>
            </w:del>
          </w:p>
        </w:tc>
        <w:tc>
          <w:tcPr>
            <w:tcW w:w="1465" w:type="dxa"/>
            <w:shd w:val="clear" w:color="auto" w:fill="92CDDC" w:themeFill="accent5" w:themeFillTint="99"/>
          </w:tcPr>
          <w:p w14:paraId="26182D02" w14:textId="4BFC507F" w:rsidR="00935CF5" w:rsidRPr="00112F21" w:rsidDel="006C49CF" w:rsidRDefault="00935CF5" w:rsidP="00F356AB">
            <w:pPr>
              <w:jc w:val="center"/>
              <w:rPr>
                <w:del w:id="622" w:author="Demon" w:date="2020-07-08T16:59:00Z"/>
              </w:rPr>
            </w:pPr>
            <w:del w:id="623" w:author="Demon" w:date="2020-07-08T16:59:00Z">
              <w:r w:rsidRPr="00112F21" w:rsidDel="006C49CF">
                <w:rPr>
                  <w:rFonts w:ascii="Calibri" w:hAnsi="Calibri" w:cs="Calibri"/>
                </w:rPr>
                <w:delText>μ</w:delText>
              </w:r>
              <w:r w:rsidRPr="00112F21" w:rsidDel="006C49CF">
                <w:rPr>
                  <w:rFonts w:ascii="Calibri" w:hAnsi="Calibri" w:cs="Calibri" w:hint="eastAsia"/>
                </w:rPr>
                <w:delText>-3</w:delText>
              </w:r>
              <w:r w:rsidRPr="00112F21" w:rsidDel="006C49CF">
                <w:rPr>
                  <w:rFonts w:ascii="Calibri" w:hAnsi="Calibri" w:cs="Calibri"/>
                </w:rPr>
                <w:delText>σ</w:delText>
              </w:r>
            </w:del>
          </w:p>
        </w:tc>
        <w:tc>
          <w:tcPr>
            <w:tcW w:w="1465" w:type="dxa"/>
            <w:shd w:val="clear" w:color="auto" w:fill="92CDDC" w:themeFill="accent5" w:themeFillTint="99"/>
          </w:tcPr>
          <w:p w14:paraId="68D2442A" w14:textId="4F1EAF19" w:rsidR="00935CF5" w:rsidDel="006C49CF" w:rsidRDefault="00935CF5" w:rsidP="00F356AB">
            <w:pPr>
              <w:jc w:val="center"/>
              <w:rPr>
                <w:del w:id="624" w:author="Demon" w:date="2020-07-08T16:59:00Z"/>
                <w:rFonts w:ascii="Calibri" w:hAnsi="Calibri" w:cs="Calibri"/>
              </w:rPr>
            </w:pPr>
            <w:del w:id="625" w:author="Demon" w:date="2020-07-08T16:59:00Z">
              <w:r w:rsidDel="006C49CF">
                <w:rPr>
                  <w:rFonts w:ascii="Calibri" w:hAnsi="Calibri" w:cs="Calibri" w:hint="eastAsia"/>
                </w:rPr>
                <w:delText>Measure</w:delText>
              </w:r>
            </w:del>
          </w:p>
        </w:tc>
      </w:tr>
      <w:tr w:rsidR="00935CF5" w:rsidDel="006C49CF" w14:paraId="47C637C1" w14:textId="69609E7E" w:rsidTr="003B2D59">
        <w:trPr>
          <w:trHeight w:val="360"/>
          <w:del w:id="626" w:author="Demon" w:date="2020-07-08T16:59:00Z"/>
        </w:trPr>
        <w:tc>
          <w:tcPr>
            <w:tcW w:w="3936" w:type="dxa"/>
          </w:tcPr>
          <w:p w14:paraId="304F771C" w14:textId="2876DEBD" w:rsidR="00935CF5" w:rsidRPr="00112F21" w:rsidDel="006C49CF" w:rsidRDefault="00935CF5" w:rsidP="00F356AB">
            <w:pPr>
              <w:jc w:val="center"/>
              <w:rPr>
                <w:del w:id="627" w:author="Demon" w:date="2020-07-08T16:59:00Z"/>
              </w:rPr>
            </w:pPr>
            <w:del w:id="628" w:author="Demon" w:date="2020-07-08T16:59:00Z">
              <w:r w:rsidRPr="00112F21" w:rsidDel="006C49CF">
                <w:rPr>
                  <w:rFonts w:hint="eastAsia"/>
                </w:rPr>
                <w:delText>2018-04-07 10:15:00</w:delText>
              </w:r>
            </w:del>
          </w:p>
        </w:tc>
        <w:tc>
          <w:tcPr>
            <w:tcW w:w="1464" w:type="dxa"/>
            <w:shd w:val="clear" w:color="auto" w:fill="auto"/>
          </w:tcPr>
          <w:p w14:paraId="73993E2B" w14:textId="3EC32B14" w:rsidR="00935CF5" w:rsidRPr="00112F21" w:rsidDel="006C49CF" w:rsidRDefault="00935CF5" w:rsidP="00F356AB">
            <w:pPr>
              <w:jc w:val="center"/>
              <w:rPr>
                <w:del w:id="629" w:author="Demon" w:date="2020-07-08T16:59:00Z"/>
                <w:rFonts w:ascii="Calibri" w:hAnsi="Calibri" w:cs="Calibri"/>
              </w:rPr>
            </w:pPr>
            <w:del w:id="630" w:author="Demon" w:date="2020-07-08T16:59:00Z">
              <w:r w:rsidDel="006C49CF">
                <w:rPr>
                  <w:rFonts w:hint="eastAsia"/>
                </w:rPr>
                <w:delText>290.46</w:delText>
              </w:r>
            </w:del>
          </w:p>
        </w:tc>
        <w:tc>
          <w:tcPr>
            <w:tcW w:w="1465" w:type="dxa"/>
            <w:shd w:val="clear" w:color="auto" w:fill="auto"/>
          </w:tcPr>
          <w:p w14:paraId="58F2DF05" w14:textId="3B89068D" w:rsidR="00935CF5" w:rsidRPr="00112F21" w:rsidDel="006C49CF" w:rsidRDefault="00935CF5" w:rsidP="00F356AB">
            <w:pPr>
              <w:jc w:val="center"/>
              <w:rPr>
                <w:del w:id="631" w:author="Demon" w:date="2020-07-08T16:59:00Z"/>
                <w:rFonts w:ascii="Calibri" w:hAnsi="Calibri" w:cs="Calibri"/>
              </w:rPr>
            </w:pPr>
            <w:del w:id="632" w:author="Demon" w:date="2020-07-08T16:59:00Z">
              <w:r w:rsidDel="006C49CF">
                <w:rPr>
                  <w:rFonts w:hint="eastAsia"/>
                </w:rPr>
                <w:delText>84.84</w:delText>
              </w:r>
            </w:del>
          </w:p>
        </w:tc>
        <w:tc>
          <w:tcPr>
            <w:tcW w:w="1465" w:type="dxa"/>
            <w:shd w:val="clear" w:color="auto" w:fill="auto"/>
          </w:tcPr>
          <w:p w14:paraId="7862B621" w14:textId="64A4515C" w:rsidR="00935CF5" w:rsidRPr="00112F21" w:rsidDel="006C49CF" w:rsidRDefault="00935CF5" w:rsidP="00F356AB">
            <w:pPr>
              <w:jc w:val="center"/>
              <w:rPr>
                <w:del w:id="633" w:author="Demon" w:date="2020-07-08T16:59:00Z"/>
                <w:rFonts w:ascii="Calibri" w:hAnsi="Calibri" w:cs="Calibri"/>
              </w:rPr>
            </w:pPr>
            <w:del w:id="634" w:author="Demon" w:date="2020-07-08T16:59:00Z">
              <w:r w:rsidDel="006C49CF">
                <w:rPr>
                  <w:rFonts w:hint="eastAsia"/>
                </w:rPr>
                <w:delText>35.91</w:delText>
              </w:r>
            </w:del>
          </w:p>
        </w:tc>
        <w:tc>
          <w:tcPr>
            <w:tcW w:w="1465" w:type="dxa"/>
            <w:shd w:val="clear" w:color="auto" w:fill="auto"/>
          </w:tcPr>
          <w:p w14:paraId="106667E2" w14:textId="30167A5A" w:rsidR="00935CF5" w:rsidDel="006C49CF" w:rsidRDefault="00935CF5" w:rsidP="00F356AB">
            <w:pPr>
              <w:jc w:val="center"/>
              <w:rPr>
                <w:del w:id="635" w:author="Demon" w:date="2020-07-08T16:59:00Z"/>
              </w:rPr>
            </w:pPr>
            <w:del w:id="636" w:author="Demon" w:date="2020-07-08T16:59:00Z">
              <w:r w:rsidRPr="00935CF5" w:rsidDel="006C49CF">
                <w:delText>33.1</w:delText>
              </w:r>
            </w:del>
          </w:p>
        </w:tc>
      </w:tr>
      <w:tr w:rsidR="00935CF5" w:rsidRPr="00112F21" w:rsidDel="006C49CF" w14:paraId="4096008F" w14:textId="0556982C" w:rsidTr="00AC4E7E">
        <w:trPr>
          <w:trHeight w:val="360"/>
          <w:del w:id="637" w:author="Demon" w:date="2020-07-08T16:59:00Z"/>
        </w:trPr>
        <w:tc>
          <w:tcPr>
            <w:tcW w:w="3936" w:type="dxa"/>
          </w:tcPr>
          <w:p w14:paraId="1A55CFA4" w14:textId="4D8338ED" w:rsidR="00935CF5" w:rsidRPr="00112F21" w:rsidDel="006C49CF" w:rsidRDefault="00935CF5" w:rsidP="00F356AB">
            <w:pPr>
              <w:jc w:val="center"/>
              <w:rPr>
                <w:del w:id="638" w:author="Demon" w:date="2020-07-08T16:59:00Z"/>
              </w:rPr>
            </w:pPr>
            <w:del w:id="639" w:author="Demon" w:date="2020-07-08T16:59:00Z">
              <w:r w:rsidRPr="00112F21" w:rsidDel="006C49CF">
                <w:rPr>
                  <w:rFonts w:hint="eastAsia"/>
                </w:rPr>
                <w:delText>2018-</w:delText>
              </w:r>
              <w:r w:rsidDel="006C49CF">
                <w:rPr>
                  <w:rFonts w:hint="eastAsia"/>
                </w:rPr>
                <w:delText>12</w:delText>
              </w:r>
              <w:r w:rsidRPr="00112F21" w:rsidDel="006C49CF">
                <w:rPr>
                  <w:rFonts w:hint="eastAsia"/>
                </w:rPr>
                <w:delText>-0</w:delText>
              </w:r>
              <w:r w:rsidDel="006C49CF">
                <w:rPr>
                  <w:rFonts w:hint="eastAsia"/>
                </w:rPr>
                <w:delText>2</w:delText>
              </w:r>
              <w:r w:rsidRPr="00112F21" w:rsidDel="006C49CF">
                <w:rPr>
                  <w:rFonts w:hint="eastAsia"/>
                </w:rPr>
                <w:delText xml:space="preserve"> 10:15:00</w:delText>
              </w:r>
            </w:del>
          </w:p>
        </w:tc>
        <w:tc>
          <w:tcPr>
            <w:tcW w:w="1464" w:type="dxa"/>
          </w:tcPr>
          <w:p w14:paraId="690B88F6" w14:textId="300911AD" w:rsidR="00935CF5" w:rsidRPr="00112F21" w:rsidDel="006C49CF" w:rsidRDefault="00935CF5" w:rsidP="00935CF5">
            <w:pPr>
              <w:jc w:val="center"/>
              <w:rPr>
                <w:del w:id="640" w:author="Demon" w:date="2020-07-08T16:59:00Z"/>
              </w:rPr>
            </w:pPr>
            <w:del w:id="641" w:author="Demon" w:date="2020-07-08T16:59:00Z">
              <w:r w:rsidDel="006C49CF">
                <w:rPr>
                  <w:rFonts w:hint="eastAsia"/>
                </w:rPr>
                <w:delText>314.88</w:delText>
              </w:r>
            </w:del>
          </w:p>
        </w:tc>
        <w:tc>
          <w:tcPr>
            <w:tcW w:w="1465" w:type="dxa"/>
          </w:tcPr>
          <w:p w14:paraId="7A924305" w14:textId="50B9DF34" w:rsidR="00935CF5" w:rsidRPr="00112F21" w:rsidDel="006C49CF" w:rsidRDefault="00935CF5" w:rsidP="00F356AB">
            <w:pPr>
              <w:jc w:val="center"/>
              <w:rPr>
                <w:del w:id="642" w:author="Demon" w:date="2020-07-08T16:59:00Z"/>
              </w:rPr>
            </w:pPr>
            <w:del w:id="643" w:author="Demon" w:date="2020-07-08T16:59:00Z">
              <w:r w:rsidDel="006C49CF">
                <w:rPr>
                  <w:rFonts w:hint="eastAsia"/>
                </w:rPr>
                <w:delText>95.35</w:delText>
              </w:r>
            </w:del>
          </w:p>
        </w:tc>
        <w:tc>
          <w:tcPr>
            <w:tcW w:w="1465" w:type="dxa"/>
          </w:tcPr>
          <w:p w14:paraId="5822081B" w14:textId="014283B3" w:rsidR="00935CF5" w:rsidRPr="00112F21" w:rsidDel="006C49CF" w:rsidRDefault="00935CF5" w:rsidP="00935CF5">
            <w:pPr>
              <w:jc w:val="center"/>
              <w:rPr>
                <w:del w:id="644" w:author="Demon" w:date="2020-07-08T16:59:00Z"/>
              </w:rPr>
            </w:pPr>
            <w:del w:id="645" w:author="Demon" w:date="2020-07-08T16:59:00Z">
              <w:r w:rsidDel="006C49CF">
                <w:rPr>
                  <w:rFonts w:hint="eastAsia"/>
                </w:rPr>
                <w:delText>28.82</w:delText>
              </w:r>
            </w:del>
          </w:p>
        </w:tc>
        <w:tc>
          <w:tcPr>
            <w:tcW w:w="1465" w:type="dxa"/>
          </w:tcPr>
          <w:p w14:paraId="39055FEE" w14:textId="2D1E7AB7" w:rsidR="00935CF5" w:rsidDel="006C49CF" w:rsidRDefault="00935CF5" w:rsidP="00F356AB">
            <w:pPr>
              <w:jc w:val="center"/>
              <w:rPr>
                <w:del w:id="646" w:author="Demon" w:date="2020-07-08T16:59:00Z"/>
              </w:rPr>
            </w:pPr>
            <w:del w:id="647" w:author="Demon" w:date="2020-07-08T16:59:00Z">
              <w:r w:rsidDel="006C49CF">
                <w:rPr>
                  <w:rFonts w:hint="eastAsia"/>
                </w:rPr>
                <w:delText>32.1</w:delText>
              </w:r>
            </w:del>
          </w:p>
        </w:tc>
      </w:tr>
      <w:tr w:rsidR="00935CF5" w:rsidRPr="00112F21" w:rsidDel="006C49CF" w14:paraId="38B43EB1" w14:textId="27856770" w:rsidTr="00AC4E7E">
        <w:trPr>
          <w:trHeight w:val="360"/>
          <w:del w:id="648" w:author="Demon" w:date="2020-07-08T16:59:00Z"/>
        </w:trPr>
        <w:tc>
          <w:tcPr>
            <w:tcW w:w="3936" w:type="dxa"/>
          </w:tcPr>
          <w:p w14:paraId="55A03E59" w14:textId="294DF8E8" w:rsidR="00935CF5" w:rsidRPr="00112F21" w:rsidDel="006C49CF" w:rsidRDefault="00935CF5" w:rsidP="00F356AB">
            <w:pPr>
              <w:jc w:val="center"/>
              <w:rPr>
                <w:del w:id="649" w:author="Demon" w:date="2020-07-08T16:59:00Z"/>
              </w:rPr>
            </w:pPr>
            <w:del w:id="650" w:author="Demon" w:date="2020-07-08T16:59:00Z">
              <w:r w:rsidRPr="00112F21" w:rsidDel="006C49CF">
                <w:rPr>
                  <w:rFonts w:hint="eastAsia"/>
                </w:rPr>
                <w:delText>2018-12-02</w:delText>
              </w:r>
              <w:r w:rsidDel="006C49CF">
                <w:rPr>
                  <w:rFonts w:hint="eastAsia"/>
                </w:rPr>
                <w:delText xml:space="preserve"> </w:delText>
              </w:r>
              <w:r w:rsidRPr="00112F21" w:rsidDel="006C49CF">
                <w:delText>10:30:00</w:delText>
              </w:r>
            </w:del>
          </w:p>
        </w:tc>
        <w:tc>
          <w:tcPr>
            <w:tcW w:w="1464" w:type="dxa"/>
          </w:tcPr>
          <w:p w14:paraId="7F84B259" w14:textId="117DE7D1" w:rsidR="00935CF5" w:rsidRPr="00112F21" w:rsidDel="006C49CF" w:rsidRDefault="00935CF5" w:rsidP="00F356AB">
            <w:pPr>
              <w:jc w:val="center"/>
              <w:rPr>
                <w:del w:id="651" w:author="Demon" w:date="2020-07-08T16:59:00Z"/>
              </w:rPr>
            </w:pPr>
            <w:del w:id="652" w:author="Demon" w:date="2020-07-08T16:59:00Z">
              <w:r w:rsidDel="006C49CF">
                <w:rPr>
                  <w:rFonts w:hint="eastAsia"/>
                </w:rPr>
                <w:delText>320.74</w:delText>
              </w:r>
            </w:del>
          </w:p>
        </w:tc>
        <w:tc>
          <w:tcPr>
            <w:tcW w:w="1465" w:type="dxa"/>
          </w:tcPr>
          <w:p w14:paraId="20BAEE41" w14:textId="0F1A449B" w:rsidR="00935CF5" w:rsidRPr="00112F21" w:rsidDel="006C49CF" w:rsidRDefault="00935CF5" w:rsidP="00F356AB">
            <w:pPr>
              <w:jc w:val="center"/>
              <w:rPr>
                <w:del w:id="653" w:author="Demon" w:date="2020-07-08T16:59:00Z"/>
              </w:rPr>
            </w:pPr>
            <w:del w:id="654" w:author="Demon" w:date="2020-07-08T16:59:00Z">
              <w:r w:rsidDel="006C49CF">
                <w:rPr>
                  <w:rFonts w:hint="eastAsia"/>
                </w:rPr>
                <w:delText>99.25</w:delText>
              </w:r>
            </w:del>
          </w:p>
        </w:tc>
        <w:tc>
          <w:tcPr>
            <w:tcW w:w="1465" w:type="dxa"/>
          </w:tcPr>
          <w:p w14:paraId="3E52F912" w14:textId="486D2B5D" w:rsidR="00935CF5" w:rsidRPr="00112F21" w:rsidDel="006C49CF" w:rsidRDefault="00935CF5" w:rsidP="00F356AB">
            <w:pPr>
              <w:jc w:val="center"/>
              <w:rPr>
                <w:del w:id="655" w:author="Demon" w:date="2020-07-08T16:59:00Z"/>
              </w:rPr>
            </w:pPr>
            <w:del w:id="656" w:author="Demon" w:date="2020-07-08T16:59:00Z">
              <w:r w:rsidDel="006C49CF">
                <w:rPr>
                  <w:rFonts w:hint="eastAsia"/>
                </w:rPr>
                <w:delText>22.98</w:delText>
              </w:r>
            </w:del>
          </w:p>
        </w:tc>
        <w:tc>
          <w:tcPr>
            <w:tcW w:w="1465" w:type="dxa"/>
          </w:tcPr>
          <w:p w14:paraId="4960AC89" w14:textId="797C102C" w:rsidR="00935CF5" w:rsidDel="006C49CF" w:rsidRDefault="00935CF5" w:rsidP="00F356AB">
            <w:pPr>
              <w:jc w:val="center"/>
              <w:rPr>
                <w:del w:id="657" w:author="Demon" w:date="2020-07-08T16:59:00Z"/>
              </w:rPr>
            </w:pPr>
            <w:del w:id="658" w:author="Demon" w:date="2020-07-08T16:59:00Z">
              <w:r w:rsidDel="006C49CF">
                <w:rPr>
                  <w:rFonts w:hint="eastAsia"/>
                </w:rPr>
                <w:delText>36.3</w:delText>
              </w:r>
            </w:del>
          </w:p>
        </w:tc>
      </w:tr>
      <w:tr w:rsidR="00935CF5" w:rsidRPr="00112F21" w:rsidDel="006C49CF" w14:paraId="0D8C4193" w14:textId="12BE42DD" w:rsidTr="00AC4E7E">
        <w:trPr>
          <w:trHeight w:val="360"/>
          <w:del w:id="659" w:author="Demon" w:date="2020-07-08T16:59:00Z"/>
        </w:trPr>
        <w:tc>
          <w:tcPr>
            <w:tcW w:w="3936" w:type="dxa"/>
          </w:tcPr>
          <w:p w14:paraId="75D5E7B6" w14:textId="702D9465" w:rsidR="00935CF5" w:rsidRPr="00112F21" w:rsidDel="006C49CF" w:rsidRDefault="00935CF5" w:rsidP="00F356AB">
            <w:pPr>
              <w:jc w:val="center"/>
              <w:rPr>
                <w:del w:id="660" w:author="Demon" w:date="2020-07-08T16:59:00Z"/>
              </w:rPr>
            </w:pPr>
            <w:del w:id="661" w:author="Demon" w:date="2020-07-08T16:59:00Z">
              <w:r w:rsidRPr="00112F21" w:rsidDel="006C49CF">
                <w:rPr>
                  <w:rFonts w:hint="eastAsia"/>
                </w:rPr>
                <w:delText>2018-12-02</w:delText>
              </w:r>
              <w:r w:rsidDel="006C49CF">
                <w:rPr>
                  <w:rFonts w:hint="eastAsia"/>
                </w:rPr>
                <w:delText xml:space="preserve"> </w:delText>
              </w:r>
              <w:r w:rsidRPr="00112F21" w:rsidDel="006C49CF">
                <w:delText>10:45:00</w:delText>
              </w:r>
            </w:del>
          </w:p>
        </w:tc>
        <w:tc>
          <w:tcPr>
            <w:tcW w:w="1464" w:type="dxa"/>
          </w:tcPr>
          <w:p w14:paraId="2A272209" w14:textId="4707F65F" w:rsidR="00935CF5" w:rsidRPr="00112F21" w:rsidDel="006C49CF" w:rsidRDefault="00935CF5" w:rsidP="00F356AB">
            <w:pPr>
              <w:jc w:val="center"/>
              <w:rPr>
                <w:del w:id="662" w:author="Demon" w:date="2020-07-08T16:59:00Z"/>
              </w:rPr>
            </w:pPr>
            <w:del w:id="663" w:author="Demon" w:date="2020-07-08T16:59:00Z">
              <w:r w:rsidDel="006C49CF">
                <w:rPr>
                  <w:rFonts w:hint="eastAsia"/>
                </w:rPr>
                <w:delText>322.68</w:delText>
              </w:r>
            </w:del>
          </w:p>
        </w:tc>
        <w:tc>
          <w:tcPr>
            <w:tcW w:w="1465" w:type="dxa"/>
          </w:tcPr>
          <w:p w14:paraId="3A5182EB" w14:textId="273EE773" w:rsidR="00935CF5" w:rsidRPr="00112F21" w:rsidDel="006C49CF" w:rsidRDefault="00935CF5" w:rsidP="00F356AB">
            <w:pPr>
              <w:jc w:val="center"/>
              <w:rPr>
                <w:del w:id="664" w:author="Demon" w:date="2020-07-08T16:59:00Z"/>
              </w:rPr>
            </w:pPr>
            <w:del w:id="665" w:author="Demon" w:date="2020-07-08T16:59:00Z">
              <w:r w:rsidDel="006C49CF">
                <w:rPr>
                  <w:rFonts w:hint="eastAsia"/>
                </w:rPr>
                <w:delText>101.14</w:delText>
              </w:r>
            </w:del>
          </w:p>
        </w:tc>
        <w:tc>
          <w:tcPr>
            <w:tcW w:w="1465" w:type="dxa"/>
          </w:tcPr>
          <w:p w14:paraId="64184E6E" w14:textId="033BC050" w:rsidR="00935CF5" w:rsidRPr="00112F21" w:rsidDel="006C49CF" w:rsidRDefault="00935CF5" w:rsidP="00F356AB">
            <w:pPr>
              <w:jc w:val="center"/>
              <w:rPr>
                <w:del w:id="666" w:author="Demon" w:date="2020-07-08T16:59:00Z"/>
              </w:rPr>
            </w:pPr>
            <w:del w:id="667" w:author="Demon" w:date="2020-07-08T16:59:00Z">
              <w:r w:rsidDel="006C49CF">
                <w:rPr>
                  <w:rFonts w:hint="eastAsia"/>
                </w:rPr>
                <w:delText>19.24</w:delText>
              </w:r>
            </w:del>
          </w:p>
        </w:tc>
        <w:tc>
          <w:tcPr>
            <w:tcW w:w="1465" w:type="dxa"/>
          </w:tcPr>
          <w:p w14:paraId="3D36BCB2" w14:textId="01902A95" w:rsidR="00935CF5" w:rsidDel="006C49CF" w:rsidRDefault="00935CF5" w:rsidP="00F356AB">
            <w:pPr>
              <w:jc w:val="center"/>
              <w:rPr>
                <w:del w:id="668" w:author="Demon" w:date="2020-07-08T16:59:00Z"/>
              </w:rPr>
            </w:pPr>
            <w:del w:id="669" w:author="Demon" w:date="2020-07-08T16:59:00Z">
              <w:r w:rsidDel="006C49CF">
                <w:rPr>
                  <w:rFonts w:hint="eastAsia"/>
                </w:rPr>
                <w:delText>30.2</w:delText>
              </w:r>
            </w:del>
          </w:p>
        </w:tc>
      </w:tr>
      <w:tr w:rsidR="00935CF5" w:rsidRPr="00112F21" w:rsidDel="006C49CF" w14:paraId="28283AC5" w14:textId="2BD997C2" w:rsidTr="00AC4E7E">
        <w:trPr>
          <w:trHeight w:val="360"/>
          <w:del w:id="670" w:author="Demon" w:date="2020-07-08T16:59:00Z"/>
        </w:trPr>
        <w:tc>
          <w:tcPr>
            <w:tcW w:w="3936" w:type="dxa"/>
          </w:tcPr>
          <w:p w14:paraId="58BC5C5F" w14:textId="50D88A36" w:rsidR="00935CF5" w:rsidRPr="00112F21" w:rsidDel="006C49CF" w:rsidRDefault="00935CF5" w:rsidP="00F356AB">
            <w:pPr>
              <w:jc w:val="center"/>
              <w:rPr>
                <w:del w:id="671" w:author="Demon" w:date="2020-07-08T16:59:00Z"/>
              </w:rPr>
            </w:pPr>
            <w:del w:id="672" w:author="Demon" w:date="2020-07-08T16:59:00Z">
              <w:r w:rsidRPr="00112F21" w:rsidDel="006C49CF">
                <w:rPr>
                  <w:rFonts w:hint="eastAsia"/>
                </w:rPr>
                <w:delText>2018-12-02</w:delText>
              </w:r>
              <w:r w:rsidDel="006C49CF">
                <w:rPr>
                  <w:rFonts w:hint="eastAsia"/>
                </w:rPr>
                <w:delText xml:space="preserve"> </w:delText>
              </w:r>
              <w:r w:rsidRPr="00112F21" w:rsidDel="006C49CF">
                <w:delText>11:00:00</w:delText>
              </w:r>
            </w:del>
          </w:p>
        </w:tc>
        <w:tc>
          <w:tcPr>
            <w:tcW w:w="1464" w:type="dxa"/>
          </w:tcPr>
          <w:p w14:paraId="4D309CA6" w14:textId="5ABF88AD" w:rsidR="00935CF5" w:rsidRPr="00112F21" w:rsidDel="006C49CF" w:rsidRDefault="00935CF5" w:rsidP="00F356AB">
            <w:pPr>
              <w:jc w:val="center"/>
              <w:rPr>
                <w:del w:id="673" w:author="Demon" w:date="2020-07-08T16:59:00Z"/>
              </w:rPr>
            </w:pPr>
            <w:del w:id="674" w:author="Demon" w:date="2020-07-08T16:59:00Z">
              <w:r w:rsidDel="006C49CF">
                <w:rPr>
                  <w:rFonts w:hint="eastAsia"/>
                </w:rPr>
                <w:delText>326.00</w:delText>
              </w:r>
            </w:del>
          </w:p>
        </w:tc>
        <w:tc>
          <w:tcPr>
            <w:tcW w:w="1465" w:type="dxa"/>
          </w:tcPr>
          <w:p w14:paraId="5CF67AF9" w14:textId="5AACD920" w:rsidR="00935CF5" w:rsidRPr="00112F21" w:rsidDel="006C49CF" w:rsidRDefault="00935CF5" w:rsidP="00F356AB">
            <w:pPr>
              <w:jc w:val="center"/>
              <w:rPr>
                <w:del w:id="675" w:author="Demon" w:date="2020-07-08T16:59:00Z"/>
              </w:rPr>
            </w:pPr>
            <w:del w:id="676" w:author="Demon" w:date="2020-07-08T16:59:00Z">
              <w:r w:rsidDel="006C49CF">
                <w:rPr>
                  <w:rFonts w:hint="eastAsia"/>
                </w:rPr>
                <w:delText>100.64</w:delText>
              </w:r>
            </w:del>
          </w:p>
        </w:tc>
        <w:tc>
          <w:tcPr>
            <w:tcW w:w="1465" w:type="dxa"/>
          </w:tcPr>
          <w:p w14:paraId="76D88728" w14:textId="43B1C736" w:rsidR="00935CF5" w:rsidRPr="00112F21" w:rsidDel="006C49CF" w:rsidRDefault="00935CF5" w:rsidP="00F356AB">
            <w:pPr>
              <w:jc w:val="center"/>
              <w:rPr>
                <w:del w:id="677" w:author="Demon" w:date="2020-07-08T16:59:00Z"/>
              </w:rPr>
            </w:pPr>
            <w:del w:id="678" w:author="Demon" w:date="2020-07-08T16:59:00Z">
              <w:r w:rsidDel="006C49CF">
                <w:rPr>
                  <w:rFonts w:hint="eastAsia"/>
                </w:rPr>
                <w:delText>24.07</w:delText>
              </w:r>
            </w:del>
          </w:p>
        </w:tc>
        <w:tc>
          <w:tcPr>
            <w:tcW w:w="1465" w:type="dxa"/>
          </w:tcPr>
          <w:p w14:paraId="1070AFB5" w14:textId="6DD1FCBC" w:rsidR="00935CF5" w:rsidDel="006C49CF" w:rsidRDefault="00935CF5" w:rsidP="00F356AB">
            <w:pPr>
              <w:jc w:val="center"/>
              <w:rPr>
                <w:del w:id="679" w:author="Demon" w:date="2020-07-08T16:59:00Z"/>
              </w:rPr>
            </w:pPr>
            <w:del w:id="680" w:author="Demon" w:date="2020-07-08T16:59:00Z">
              <w:r w:rsidDel="006C49CF">
                <w:rPr>
                  <w:rFonts w:hint="eastAsia"/>
                </w:rPr>
                <w:delText>32.1</w:delText>
              </w:r>
            </w:del>
          </w:p>
        </w:tc>
      </w:tr>
      <w:tr w:rsidR="00935CF5" w:rsidRPr="00112F21" w:rsidDel="006C49CF" w14:paraId="4F963BF7" w14:textId="1EE5E5BE" w:rsidTr="00AC4E7E">
        <w:trPr>
          <w:trHeight w:val="360"/>
          <w:del w:id="681" w:author="Demon" w:date="2020-07-08T16:59:00Z"/>
        </w:trPr>
        <w:tc>
          <w:tcPr>
            <w:tcW w:w="3936" w:type="dxa"/>
          </w:tcPr>
          <w:p w14:paraId="2A63566F" w14:textId="0C586B5B" w:rsidR="00935CF5" w:rsidRPr="00112F21" w:rsidDel="006C49CF" w:rsidRDefault="00935CF5" w:rsidP="00F356AB">
            <w:pPr>
              <w:jc w:val="center"/>
              <w:rPr>
                <w:del w:id="682" w:author="Demon" w:date="2020-07-08T16:59:00Z"/>
              </w:rPr>
            </w:pPr>
            <w:del w:id="683"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11:45:00</w:delText>
              </w:r>
            </w:del>
          </w:p>
        </w:tc>
        <w:tc>
          <w:tcPr>
            <w:tcW w:w="1464" w:type="dxa"/>
          </w:tcPr>
          <w:p w14:paraId="3FF7A303" w14:textId="2ADE8F10" w:rsidR="00935CF5" w:rsidRPr="00112F21" w:rsidDel="006C49CF" w:rsidRDefault="007101D4" w:rsidP="00F356AB">
            <w:pPr>
              <w:jc w:val="center"/>
              <w:rPr>
                <w:del w:id="684" w:author="Demon" w:date="2020-07-08T16:59:00Z"/>
              </w:rPr>
            </w:pPr>
            <w:del w:id="685" w:author="Demon" w:date="2020-07-08T16:59:00Z">
              <w:r w:rsidDel="006C49CF">
                <w:rPr>
                  <w:rFonts w:hint="eastAsia"/>
                </w:rPr>
                <w:delText>322.96</w:delText>
              </w:r>
            </w:del>
          </w:p>
        </w:tc>
        <w:tc>
          <w:tcPr>
            <w:tcW w:w="1465" w:type="dxa"/>
          </w:tcPr>
          <w:p w14:paraId="1A3576E5" w14:textId="59AEE11E" w:rsidR="00935CF5" w:rsidRPr="00112F21" w:rsidDel="006C49CF" w:rsidRDefault="007101D4" w:rsidP="00F356AB">
            <w:pPr>
              <w:jc w:val="center"/>
              <w:rPr>
                <w:del w:id="686" w:author="Demon" w:date="2020-07-08T16:59:00Z"/>
              </w:rPr>
            </w:pPr>
            <w:del w:id="687" w:author="Demon" w:date="2020-07-08T16:59:00Z">
              <w:r w:rsidDel="006C49CF">
                <w:rPr>
                  <w:rFonts w:hint="eastAsia"/>
                </w:rPr>
                <w:delText>100.06</w:delText>
              </w:r>
            </w:del>
          </w:p>
        </w:tc>
        <w:tc>
          <w:tcPr>
            <w:tcW w:w="1465" w:type="dxa"/>
          </w:tcPr>
          <w:p w14:paraId="101EE9A4" w14:textId="6C22209A" w:rsidR="00935CF5" w:rsidRPr="00112F21" w:rsidDel="006C49CF" w:rsidRDefault="00935CF5" w:rsidP="00F356AB">
            <w:pPr>
              <w:jc w:val="center"/>
              <w:rPr>
                <w:del w:id="688" w:author="Demon" w:date="2020-07-08T16:59:00Z"/>
              </w:rPr>
            </w:pPr>
            <w:del w:id="689" w:author="Demon" w:date="2020-07-08T16:59:00Z">
              <w:r w:rsidDel="006C49CF">
                <w:rPr>
                  <w:rFonts w:hint="eastAsia"/>
                </w:rPr>
                <w:delText>22.77</w:delText>
              </w:r>
            </w:del>
          </w:p>
        </w:tc>
        <w:tc>
          <w:tcPr>
            <w:tcW w:w="1465" w:type="dxa"/>
          </w:tcPr>
          <w:p w14:paraId="0BD97F21" w14:textId="479449F4" w:rsidR="00935CF5" w:rsidDel="006C49CF" w:rsidRDefault="00935CF5" w:rsidP="00F356AB">
            <w:pPr>
              <w:jc w:val="center"/>
              <w:rPr>
                <w:del w:id="690" w:author="Demon" w:date="2020-07-08T16:59:00Z"/>
              </w:rPr>
            </w:pPr>
            <w:del w:id="691" w:author="Demon" w:date="2020-07-08T16:59:00Z">
              <w:r w:rsidDel="006C49CF">
                <w:rPr>
                  <w:rFonts w:hint="eastAsia"/>
                </w:rPr>
                <w:delText>25.3</w:delText>
              </w:r>
            </w:del>
          </w:p>
        </w:tc>
      </w:tr>
      <w:tr w:rsidR="00935CF5" w:rsidRPr="00112F21" w:rsidDel="006C49CF" w14:paraId="7CEA1529" w14:textId="70CCD7B4" w:rsidTr="00AC4E7E">
        <w:trPr>
          <w:trHeight w:val="360"/>
          <w:del w:id="692" w:author="Demon" w:date="2020-07-08T16:59:00Z"/>
        </w:trPr>
        <w:tc>
          <w:tcPr>
            <w:tcW w:w="3936" w:type="dxa"/>
          </w:tcPr>
          <w:p w14:paraId="518763CC" w14:textId="349CD118" w:rsidR="00935CF5" w:rsidRPr="00112F21" w:rsidDel="006C49CF" w:rsidRDefault="00935CF5" w:rsidP="00F356AB">
            <w:pPr>
              <w:jc w:val="center"/>
              <w:rPr>
                <w:del w:id="693" w:author="Demon" w:date="2020-07-08T16:59:00Z"/>
              </w:rPr>
            </w:pPr>
            <w:del w:id="694"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12:00:00</w:delText>
              </w:r>
            </w:del>
          </w:p>
        </w:tc>
        <w:tc>
          <w:tcPr>
            <w:tcW w:w="1464" w:type="dxa"/>
          </w:tcPr>
          <w:p w14:paraId="520C669E" w14:textId="62CB8145" w:rsidR="00935CF5" w:rsidRPr="00112F21" w:rsidDel="006C49CF" w:rsidRDefault="007101D4" w:rsidP="00F356AB">
            <w:pPr>
              <w:jc w:val="center"/>
              <w:rPr>
                <w:del w:id="695" w:author="Demon" w:date="2020-07-08T16:59:00Z"/>
              </w:rPr>
            </w:pPr>
            <w:del w:id="696" w:author="Demon" w:date="2020-07-08T16:59:00Z">
              <w:r w:rsidDel="006C49CF">
                <w:rPr>
                  <w:rFonts w:hint="eastAsia"/>
                </w:rPr>
                <w:delText>325.25</w:delText>
              </w:r>
            </w:del>
          </w:p>
        </w:tc>
        <w:tc>
          <w:tcPr>
            <w:tcW w:w="1465" w:type="dxa"/>
          </w:tcPr>
          <w:p w14:paraId="40C9AF9D" w14:textId="75567135" w:rsidR="00935CF5" w:rsidRPr="00112F21" w:rsidDel="006C49CF" w:rsidRDefault="007101D4" w:rsidP="00F356AB">
            <w:pPr>
              <w:jc w:val="center"/>
              <w:rPr>
                <w:del w:id="697" w:author="Demon" w:date="2020-07-08T16:59:00Z"/>
              </w:rPr>
            </w:pPr>
            <w:del w:id="698" w:author="Demon" w:date="2020-07-08T16:59:00Z">
              <w:r w:rsidDel="006C49CF">
                <w:rPr>
                  <w:rFonts w:hint="eastAsia"/>
                </w:rPr>
                <w:delText>98.87</w:delText>
              </w:r>
            </w:del>
          </w:p>
        </w:tc>
        <w:tc>
          <w:tcPr>
            <w:tcW w:w="1465" w:type="dxa"/>
          </w:tcPr>
          <w:p w14:paraId="1462E950" w14:textId="4AA9CFD8" w:rsidR="00935CF5" w:rsidRPr="00112F21" w:rsidDel="006C49CF" w:rsidRDefault="007101D4" w:rsidP="007101D4">
            <w:pPr>
              <w:jc w:val="center"/>
              <w:rPr>
                <w:del w:id="699" w:author="Demon" w:date="2020-07-08T16:59:00Z"/>
              </w:rPr>
            </w:pPr>
            <w:del w:id="700" w:author="Demon" w:date="2020-07-08T16:59:00Z">
              <w:r w:rsidDel="006C49CF">
                <w:rPr>
                  <w:rFonts w:hint="eastAsia"/>
                </w:rPr>
                <w:delText>28.63</w:delText>
              </w:r>
            </w:del>
          </w:p>
        </w:tc>
        <w:tc>
          <w:tcPr>
            <w:tcW w:w="1465" w:type="dxa"/>
          </w:tcPr>
          <w:p w14:paraId="2E87E62F" w14:textId="1D44BB29" w:rsidR="00935CF5" w:rsidDel="006C49CF" w:rsidRDefault="00935CF5" w:rsidP="00F356AB">
            <w:pPr>
              <w:jc w:val="center"/>
              <w:rPr>
                <w:del w:id="701" w:author="Demon" w:date="2020-07-08T16:59:00Z"/>
              </w:rPr>
            </w:pPr>
            <w:del w:id="702" w:author="Demon" w:date="2020-07-08T16:59:00Z">
              <w:r w:rsidDel="006C49CF">
                <w:rPr>
                  <w:rFonts w:hint="eastAsia"/>
                </w:rPr>
                <w:delText>27.3</w:delText>
              </w:r>
            </w:del>
          </w:p>
        </w:tc>
      </w:tr>
      <w:tr w:rsidR="00935CF5" w:rsidRPr="00112F21" w:rsidDel="006C49CF" w14:paraId="42616A2D" w14:textId="57957145" w:rsidTr="00AC4E7E">
        <w:trPr>
          <w:trHeight w:val="360"/>
          <w:del w:id="703" w:author="Demon" w:date="2020-07-08T16:59:00Z"/>
        </w:trPr>
        <w:tc>
          <w:tcPr>
            <w:tcW w:w="3936" w:type="dxa"/>
          </w:tcPr>
          <w:p w14:paraId="3B3AD263" w14:textId="44149291" w:rsidR="00935CF5" w:rsidRPr="00112F21" w:rsidDel="006C49CF" w:rsidRDefault="00935CF5" w:rsidP="00F356AB">
            <w:pPr>
              <w:jc w:val="center"/>
              <w:rPr>
                <w:del w:id="704" w:author="Demon" w:date="2020-07-08T16:59:00Z"/>
              </w:rPr>
            </w:pPr>
            <w:del w:id="705"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12:15:00</w:delText>
              </w:r>
            </w:del>
          </w:p>
        </w:tc>
        <w:tc>
          <w:tcPr>
            <w:tcW w:w="1464" w:type="dxa"/>
          </w:tcPr>
          <w:p w14:paraId="5AA5E99E" w14:textId="2D22A266" w:rsidR="00935CF5" w:rsidRPr="00112F21" w:rsidDel="006C49CF" w:rsidRDefault="007101D4" w:rsidP="00F356AB">
            <w:pPr>
              <w:jc w:val="center"/>
              <w:rPr>
                <w:del w:id="706" w:author="Demon" w:date="2020-07-08T16:59:00Z"/>
              </w:rPr>
            </w:pPr>
            <w:del w:id="707" w:author="Demon" w:date="2020-07-08T16:59:00Z">
              <w:r w:rsidDel="006C49CF">
                <w:rPr>
                  <w:rFonts w:hint="eastAsia"/>
                </w:rPr>
                <w:delText>324.38</w:delText>
              </w:r>
            </w:del>
          </w:p>
        </w:tc>
        <w:tc>
          <w:tcPr>
            <w:tcW w:w="1465" w:type="dxa"/>
          </w:tcPr>
          <w:p w14:paraId="2A004172" w14:textId="7F954200" w:rsidR="00935CF5" w:rsidRPr="00112F21" w:rsidDel="006C49CF" w:rsidRDefault="007101D4" w:rsidP="00F356AB">
            <w:pPr>
              <w:jc w:val="center"/>
              <w:rPr>
                <w:del w:id="708" w:author="Demon" w:date="2020-07-08T16:59:00Z"/>
              </w:rPr>
            </w:pPr>
            <w:del w:id="709" w:author="Demon" w:date="2020-07-08T16:59:00Z">
              <w:r w:rsidDel="006C49CF">
                <w:rPr>
                  <w:rFonts w:hint="eastAsia"/>
                </w:rPr>
                <w:delText>96.76</w:delText>
              </w:r>
            </w:del>
          </w:p>
        </w:tc>
        <w:tc>
          <w:tcPr>
            <w:tcW w:w="1465" w:type="dxa"/>
          </w:tcPr>
          <w:p w14:paraId="66DB6D3B" w14:textId="45D7FCBF" w:rsidR="00935CF5" w:rsidRPr="00112F21" w:rsidDel="006C49CF" w:rsidRDefault="007101D4" w:rsidP="00F356AB">
            <w:pPr>
              <w:jc w:val="center"/>
              <w:rPr>
                <w:del w:id="710" w:author="Demon" w:date="2020-07-08T16:59:00Z"/>
              </w:rPr>
            </w:pPr>
            <w:del w:id="711" w:author="Demon" w:date="2020-07-08T16:59:00Z">
              <w:r w:rsidDel="006C49CF">
                <w:rPr>
                  <w:rFonts w:hint="eastAsia"/>
                </w:rPr>
                <w:delText>3</w:delText>
              </w:r>
              <w:r w:rsidR="00935CF5" w:rsidDel="006C49CF">
                <w:rPr>
                  <w:rFonts w:hint="eastAsia"/>
                </w:rPr>
                <w:delText>4.</w:delText>
              </w:r>
              <w:r w:rsidDel="006C49CF">
                <w:rPr>
                  <w:rFonts w:hint="eastAsia"/>
                </w:rPr>
                <w:delText>09</w:delText>
              </w:r>
            </w:del>
          </w:p>
        </w:tc>
        <w:tc>
          <w:tcPr>
            <w:tcW w:w="1465" w:type="dxa"/>
          </w:tcPr>
          <w:p w14:paraId="58E0B96D" w14:textId="708C75F0" w:rsidR="00935CF5" w:rsidDel="006C49CF" w:rsidRDefault="00935CF5" w:rsidP="00F356AB">
            <w:pPr>
              <w:jc w:val="center"/>
              <w:rPr>
                <w:del w:id="712" w:author="Demon" w:date="2020-07-08T16:59:00Z"/>
              </w:rPr>
            </w:pPr>
            <w:del w:id="713" w:author="Demon" w:date="2020-07-08T16:59:00Z">
              <w:r w:rsidDel="006C49CF">
                <w:rPr>
                  <w:rFonts w:hint="eastAsia"/>
                </w:rPr>
                <w:delText>32.0</w:delText>
              </w:r>
            </w:del>
          </w:p>
        </w:tc>
      </w:tr>
    </w:tbl>
    <w:p w14:paraId="54823E13" w14:textId="1B27524A" w:rsidR="007D6740" w:rsidDel="006C49CF" w:rsidRDefault="007D6740" w:rsidP="002B07B3">
      <w:pPr>
        <w:rPr>
          <w:del w:id="714" w:author="Demon" w:date="2020-07-08T16:59:00Z"/>
        </w:rPr>
      </w:pPr>
    </w:p>
    <w:p w14:paraId="59D58CF1" w14:textId="112B057A" w:rsidR="0049131E" w:rsidDel="006C49CF" w:rsidRDefault="0049131E" w:rsidP="002B07B3">
      <w:pPr>
        <w:rPr>
          <w:del w:id="715" w:author="Demon" w:date="2020-07-08T16:59:00Z"/>
        </w:rPr>
      </w:pPr>
      <w:del w:id="716" w:author="Demon" w:date="2020-07-08T16:59:00Z">
        <w:r w:rsidDel="006C49CF">
          <w:rPr>
            <w:rFonts w:hint="eastAsia"/>
          </w:rPr>
          <w:delText>以</w:delText>
        </w:r>
        <w:r w:rsidRPr="00AC4E7E" w:rsidDel="006C49CF">
          <w:rPr>
            <w:rFonts w:hint="eastAsia"/>
            <w:color w:val="FF0000"/>
          </w:rPr>
          <w:delText>當月非工作日</w:delText>
        </w:r>
        <w:r w:rsidDel="006C49CF">
          <w:rPr>
            <w:rFonts w:hint="eastAsia"/>
          </w:rPr>
          <w:delText>查看以上區間</w:delText>
        </w:r>
      </w:del>
    </w:p>
    <w:tbl>
      <w:tblPr>
        <w:tblStyle w:val="aa"/>
        <w:tblW w:w="9795" w:type="dxa"/>
        <w:tblLayout w:type="fixed"/>
        <w:tblLook w:val="04A0" w:firstRow="1" w:lastRow="0" w:firstColumn="1" w:lastColumn="0" w:noHBand="0" w:noVBand="1"/>
      </w:tblPr>
      <w:tblGrid>
        <w:gridCol w:w="3936"/>
        <w:gridCol w:w="1464"/>
        <w:gridCol w:w="1465"/>
        <w:gridCol w:w="1465"/>
        <w:gridCol w:w="1465"/>
      </w:tblGrid>
      <w:tr w:rsidR="0049131E" w:rsidDel="006C49CF" w14:paraId="4F6B1C76" w14:textId="0ED824F3" w:rsidTr="00F356AB">
        <w:trPr>
          <w:trHeight w:val="360"/>
          <w:del w:id="717" w:author="Demon" w:date="2020-07-08T16:59:00Z"/>
        </w:trPr>
        <w:tc>
          <w:tcPr>
            <w:tcW w:w="3936" w:type="dxa"/>
          </w:tcPr>
          <w:p w14:paraId="58FF3E7E" w14:textId="07FB3637" w:rsidR="0049131E" w:rsidRPr="00112F21" w:rsidDel="006C49CF" w:rsidRDefault="0049131E" w:rsidP="00F356AB">
            <w:pPr>
              <w:jc w:val="center"/>
              <w:rPr>
                <w:del w:id="718" w:author="Demon" w:date="2020-07-08T16:59:00Z"/>
              </w:rPr>
            </w:pPr>
            <w:del w:id="719" w:author="Demon" w:date="2020-07-08T16:59:00Z">
              <w:r w:rsidRPr="00112F21" w:rsidDel="006C49CF">
                <w:rPr>
                  <w:rFonts w:hint="eastAsia"/>
                </w:rPr>
                <w:delText>Time</w:delText>
              </w:r>
            </w:del>
          </w:p>
        </w:tc>
        <w:tc>
          <w:tcPr>
            <w:tcW w:w="1464" w:type="dxa"/>
            <w:shd w:val="clear" w:color="auto" w:fill="92CDDC" w:themeFill="accent5" w:themeFillTint="99"/>
          </w:tcPr>
          <w:p w14:paraId="530D583D" w14:textId="12D4CA98" w:rsidR="0049131E" w:rsidRPr="00112F21" w:rsidDel="006C49CF" w:rsidRDefault="0049131E" w:rsidP="00F356AB">
            <w:pPr>
              <w:jc w:val="center"/>
              <w:rPr>
                <w:del w:id="720" w:author="Demon" w:date="2020-07-08T16:59:00Z"/>
              </w:rPr>
            </w:pPr>
            <w:del w:id="721" w:author="Demon" w:date="2020-07-08T16:59:00Z">
              <w:r w:rsidRPr="00112F21" w:rsidDel="006C49CF">
                <w:rPr>
                  <w:rFonts w:ascii="Calibri" w:hAnsi="Calibri" w:cs="Calibri"/>
                </w:rPr>
                <w:delText>μ</w:delText>
              </w:r>
            </w:del>
          </w:p>
        </w:tc>
        <w:tc>
          <w:tcPr>
            <w:tcW w:w="1465" w:type="dxa"/>
            <w:shd w:val="clear" w:color="auto" w:fill="92CDDC" w:themeFill="accent5" w:themeFillTint="99"/>
          </w:tcPr>
          <w:p w14:paraId="41FF0EA7" w14:textId="526FB4F1" w:rsidR="0049131E" w:rsidRPr="00112F21" w:rsidDel="006C49CF" w:rsidRDefault="0049131E" w:rsidP="00F356AB">
            <w:pPr>
              <w:jc w:val="center"/>
              <w:rPr>
                <w:del w:id="722" w:author="Demon" w:date="2020-07-08T16:59:00Z"/>
              </w:rPr>
            </w:pPr>
            <w:del w:id="723" w:author="Demon" w:date="2020-07-08T16:59:00Z">
              <w:r w:rsidRPr="00112F21" w:rsidDel="006C49CF">
                <w:rPr>
                  <w:rFonts w:ascii="Calibri" w:hAnsi="Calibri" w:cs="Calibri"/>
                </w:rPr>
                <w:delText>σ</w:delText>
              </w:r>
            </w:del>
          </w:p>
        </w:tc>
        <w:tc>
          <w:tcPr>
            <w:tcW w:w="1465" w:type="dxa"/>
            <w:shd w:val="clear" w:color="auto" w:fill="92CDDC" w:themeFill="accent5" w:themeFillTint="99"/>
          </w:tcPr>
          <w:p w14:paraId="70E1E51F" w14:textId="1E718F78" w:rsidR="0049131E" w:rsidRPr="00112F21" w:rsidDel="006C49CF" w:rsidRDefault="0049131E" w:rsidP="00F356AB">
            <w:pPr>
              <w:jc w:val="center"/>
              <w:rPr>
                <w:del w:id="724" w:author="Demon" w:date="2020-07-08T16:59:00Z"/>
              </w:rPr>
            </w:pPr>
            <w:del w:id="725" w:author="Demon" w:date="2020-07-08T16:59:00Z">
              <w:r w:rsidRPr="00112F21" w:rsidDel="006C49CF">
                <w:rPr>
                  <w:rFonts w:ascii="Calibri" w:hAnsi="Calibri" w:cs="Calibri"/>
                </w:rPr>
                <w:delText>μ</w:delText>
              </w:r>
              <w:r w:rsidRPr="00112F21" w:rsidDel="006C49CF">
                <w:rPr>
                  <w:rFonts w:ascii="Calibri" w:hAnsi="Calibri" w:cs="Calibri" w:hint="eastAsia"/>
                </w:rPr>
                <w:delText>-3</w:delText>
              </w:r>
              <w:r w:rsidRPr="00112F21" w:rsidDel="006C49CF">
                <w:rPr>
                  <w:rFonts w:ascii="Calibri" w:hAnsi="Calibri" w:cs="Calibri"/>
                </w:rPr>
                <w:delText>σ</w:delText>
              </w:r>
            </w:del>
          </w:p>
        </w:tc>
        <w:tc>
          <w:tcPr>
            <w:tcW w:w="1465" w:type="dxa"/>
            <w:shd w:val="clear" w:color="auto" w:fill="92CDDC" w:themeFill="accent5" w:themeFillTint="99"/>
          </w:tcPr>
          <w:p w14:paraId="251FC8E7" w14:textId="72F3D24F" w:rsidR="0049131E" w:rsidDel="006C49CF" w:rsidRDefault="0049131E" w:rsidP="00F356AB">
            <w:pPr>
              <w:jc w:val="center"/>
              <w:rPr>
                <w:del w:id="726" w:author="Demon" w:date="2020-07-08T16:59:00Z"/>
                <w:rFonts w:ascii="Calibri" w:hAnsi="Calibri" w:cs="Calibri"/>
              </w:rPr>
            </w:pPr>
            <w:del w:id="727" w:author="Demon" w:date="2020-07-08T16:59:00Z">
              <w:r w:rsidDel="006C49CF">
                <w:rPr>
                  <w:rFonts w:ascii="Calibri" w:hAnsi="Calibri" w:cs="Calibri" w:hint="eastAsia"/>
                </w:rPr>
                <w:delText>Measure</w:delText>
              </w:r>
            </w:del>
          </w:p>
        </w:tc>
      </w:tr>
      <w:tr w:rsidR="0049131E" w:rsidDel="006C49CF" w14:paraId="674FBB8B" w14:textId="55AB29D2" w:rsidTr="003B2D59">
        <w:trPr>
          <w:trHeight w:val="360"/>
          <w:del w:id="728" w:author="Demon" w:date="2020-07-08T16:59:00Z"/>
        </w:trPr>
        <w:tc>
          <w:tcPr>
            <w:tcW w:w="3936" w:type="dxa"/>
          </w:tcPr>
          <w:p w14:paraId="5B2FACD6" w14:textId="60072336" w:rsidR="0049131E" w:rsidRPr="00112F21" w:rsidDel="006C49CF" w:rsidRDefault="0049131E" w:rsidP="00F356AB">
            <w:pPr>
              <w:jc w:val="center"/>
              <w:rPr>
                <w:del w:id="729" w:author="Demon" w:date="2020-07-08T16:59:00Z"/>
              </w:rPr>
            </w:pPr>
            <w:del w:id="730" w:author="Demon" w:date="2020-07-08T16:59:00Z">
              <w:r w:rsidRPr="00112F21" w:rsidDel="006C49CF">
                <w:rPr>
                  <w:rFonts w:hint="eastAsia"/>
                </w:rPr>
                <w:delText>2018-04-07 10:15:00</w:delText>
              </w:r>
            </w:del>
          </w:p>
        </w:tc>
        <w:tc>
          <w:tcPr>
            <w:tcW w:w="1464" w:type="dxa"/>
            <w:shd w:val="clear" w:color="auto" w:fill="auto"/>
          </w:tcPr>
          <w:p w14:paraId="4F068301" w14:textId="559DDA6A" w:rsidR="0049131E" w:rsidRPr="00112F21" w:rsidDel="006C49CF" w:rsidRDefault="0049131E" w:rsidP="00F356AB">
            <w:pPr>
              <w:jc w:val="center"/>
              <w:rPr>
                <w:del w:id="731" w:author="Demon" w:date="2020-07-08T16:59:00Z"/>
                <w:rFonts w:ascii="Calibri" w:hAnsi="Calibri" w:cs="Calibri"/>
              </w:rPr>
            </w:pPr>
            <w:del w:id="732" w:author="Demon" w:date="2020-07-08T16:59:00Z">
              <w:r w:rsidDel="006C49CF">
                <w:rPr>
                  <w:rFonts w:hint="eastAsia"/>
                </w:rPr>
                <w:delText>267.61</w:delText>
              </w:r>
            </w:del>
          </w:p>
        </w:tc>
        <w:tc>
          <w:tcPr>
            <w:tcW w:w="1465" w:type="dxa"/>
            <w:shd w:val="clear" w:color="auto" w:fill="auto"/>
          </w:tcPr>
          <w:p w14:paraId="47DCA178" w14:textId="2473BA0E" w:rsidR="0049131E" w:rsidRPr="00112F21" w:rsidDel="006C49CF" w:rsidRDefault="0049131E" w:rsidP="00F356AB">
            <w:pPr>
              <w:jc w:val="center"/>
              <w:rPr>
                <w:del w:id="733" w:author="Demon" w:date="2020-07-08T16:59:00Z"/>
                <w:rFonts w:ascii="Calibri" w:hAnsi="Calibri" w:cs="Calibri"/>
              </w:rPr>
            </w:pPr>
            <w:del w:id="734" w:author="Demon" w:date="2020-07-08T16:59:00Z">
              <w:r w:rsidDel="006C49CF">
                <w:rPr>
                  <w:rFonts w:hint="eastAsia"/>
                </w:rPr>
                <w:delText>94.88</w:delText>
              </w:r>
            </w:del>
          </w:p>
        </w:tc>
        <w:tc>
          <w:tcPr>
            <w:tcW w:w="1465" w:type="dxa"/>
            <w:shd w:val="clear" w:color="auto" w:fill="auto"/>
          </w:tcPr>
          <w:p w14:paraId="762B45D8" w14:textId="77B183B4" w:rsidR="0049131E" w:rsidRPr="00112F21" w:rsidDel="006C49CF" w:rsidRDefault="0049131E" w:rsidP="0049131E">
            <w:pPr>
              <w:jc w:val="center"/>
              <w:rPr>
                <w:del w:id="735" w:author="Demon" w:date="2020-07-08T16:59:00Z"/>
                <w:rFonts w:ascii="Calibri" w:hAnsi="Calibri" w:cs="Calibri"/>
              </w:rPr>
            </w:pPr>
            <w:del w:id="736" w:author="Demon" w:date="2020-07-08T16:59:00Z">
              <w:r w:rsidDel="006C49CF">
                <w:rPr>
                  <w:rFonts w:hint="eastAsia"/>
                </w:rPr>
                <w:delText>-17.02</w:delText>
              </w:r>
            </w:del>
          </w:p>
        </w:tc>
        <w:tc>
          <w:tcPr>
            <w:tcW w:w="1465" w:type="dxa"/>
            <w:shd w:val="clear" w:color="auto" w:fill="auto"/>
          </w:tcPr>
          <w:p w14:paraId="752353B8" w14:textId="2D5CA177" w:rsidR="0049131E" w:rsidDel="006C49CF" w:rsidRDefault="0049131E" w:rsidP="00F356AB">
            <w:pPr>
              <w:jc w:val="center"/>
              <w:rPr>
                <w:del w:id="737" w:author="Demon" w:date="2020-07-08T16:59:00Z"/>
              </w:rPr>
            </w:pPr>
            <w:del w:id="738" w:author="Demon" w:date="2020-07-08T16:59:00Z">
              <w:r w:rsidRPr="00935CF5" w:rsidDel="006C49CF">
                <w:delText>33.1</w:delText>
              </w:r>
            </w:del>
          </w:p>
        </w:tc>
      </w:tr>
      <w:tr w:rsidR="0049131E" w:rsidDel="006C49CF" w14:paraId="1CE643DD" w14:textId="7C93DAF4" w:rsidTr="00F356AB">
        <w:trPr>
          <w:trHeight w:val="360"/>
          <w:del w:id="739" w:author="Demon" w:date="2020-07-08T16:59:00Z"/>
        </w:trPr>
        <w:tc>
          <w:tcPr>
            <w:tcW w:w="3936" w:type="dxa"/>
          </w:tcPr>
          <w:p w14:paraId="78DAAD84" w14:textId="6E44715E" w:rsidR="0049131E" w:rsidRPr="00112F21" w:rsidDel="006C49CF" w:rsidRDefault="0049131E" w:rsidP="00F356AB">
            <w:pPr>
              <w:jc w:val="center"/>
              <w:rPr>
                <w:del w:id="740" w:author="Demon" w:date="2020-07-08T16:59:00Z"/>
              </w:rPr>
            </w:pPr>
            <w:del w:id="741" w:author="Demon" w:date="2020-07-08T16:59:00Z">
              <w:r w:rsidRPr="00112F21" w:rsidDel="006C49CF">
                <w:rPr>
                  <w:rFonts w:hint="eastAsia"/>
                </w:rPr>
                <w:delText>2018-</w:delText>
              </w:r>
              <w:r w:rsidDel="006C49CF">
                <w:rPr>
                  <w:rFonts w:hint="eastAsia"/>
                </w:rPr>
                <w:delText>12</w:delText>
              </w:r>
              <w:r w:rsidRPr="00112F21" w:rsidDel="006C49CF">
                <w:rPr>
                  <w:rFonts w:hint="eastAsia"/>
                </w:rPr>
                <w:delText>-0</w:delText>
              </w:r>
              <w:r w:rsidDel="006C49CF">
                <w:rPr>
                  <w:rFonts w:hint="eastAsia"/>
                </w:rPr>
                <w:delText>2</w:delText>
              </w:r>
              <w:r w:rsidRPr="00112F21" w:rsidDel="006C49CF">
                <w:rPr>
                  <w:rFonts w:hint="eastAsia"/>
                </w:rPr>
                <w:delText xml:space="preserve"> 10:15:00</w:delText>
              </w:r>
            </w:del>
          </w:p>
        </w:tc>
        <w:tc>
          <w:tcPr>
            <w:tcW w:w="1464" w:type="dxa"/>
          </w:tcPr>
          <w:p w14:paraId="783FA1FA" w14:textId="61429DC1" w:rsidR="0049131E" w:rsidRPr="00112F21" w:rsidDel="006C49CF" w:rsidRDefault="0049131E" w:rsidP="00F356AB">
            <w:pPr>
              <w:jc w:val="center"/>
              <w:rPr>
                <w:del w:id="742" w:author="Demon" w:date="2020-07-08T16:59:00Z"/>
              </w:rPr>
            </w:pPr>
            <w:del w:id="743" w:author="Demon" w:date="2020-07-08T16:59:00Z">
              <w:r w:rsidDel="006C49CF">
                <w:rPr>
                  <w:rFonts w:hint="eastAsia"/>
                </w:rPr>
                <w:delText>212.07</w:delText>
              </w:r>
            </w:del>
          </w:p>
        </w:tc>
        <w:tc>
          <w:tcPr>
            <w:tcW w:w="1465" w:type="dxa"/>
          </w:tcPr>
          <w:p w14:paraId="3C35EBEE" w14:textId="5CEBC021" w:rsidR="0049131E" w:rsidRPr="00112F21" w:rsidDel="006C49CF" w:rsidRDefault="0049131E" w:rsidP="00F356AB">
            <w:pPr>
              <w:jc w:val="center"/>
              <w:rPr>
                <w:del w:id="744" w:author="Demon" w:date="2020-07-08T16:59:00Z"/>
              </w:rPr>
            </w:pPr>
            <w:del w:id="745" w:author="Demon" w:date="2020-07-08T16:59:00Z">
              <w:r w:rsidDel="006C49CF">
                <w:rPr>
                  <w:rFonts w:hint="eastAsia"/>
                </w:rPr>
                <w:delText>102.71</w:delText>
              </w:r>
            </w:del>
          </w:p>
        </w:tc>
        <w:tc>
          <w:tcPr>
            <w:tcW w:w="1465" w:type="dxa"/>
          </w:tcPr>
          <w:p w14:paraId="7BA8E9E4" w14:textId="560C7C48" w:rsidR="0049131E" w:rsidRPr="00112F21" w:rsidDel="006C49CF" w:rsidRDefault="0049131E" w:rsidP="00F356AB">
            <w:pPr>
              <w:jc w:val="center"/>
              <w:rPr>
                <w:del w:id="746" w:author="Demon" w:date="2020-07-08T16:59:00Z"/>
              </w:rPr>
            </w:pPr>
            <w:del w:id="747" w:author="Demon" w:date="2020-07-08T16:59:00Z">
              <w:r w:rsidDel="006C49CF">
                <w:rPr>
                  <w:rFonts w:hint="eastAsia"/>
                </w:rPr>
                <w:delText>-96.08</w:delText>
              </w:r>
            </w:del>
          </w:p>
        </w:tc>
        <w:tc>
          <w:tcPr>
            <w:tcW w:w="1465" w:type="dxa"/>
          </w:tcPr>
          <w:p w14:paraId="1A21C744" w14:textId="43039C66" w:rsidR="0049131E" w:rsidDel="006C49CF" w:rsidRDefault="0049131E" w:rsidP="00F356AB">
            <w:pPr>
              <w:jc w:val="center"/>
              <w:rPr>
                <w:del w:id="748" w:author="Demon" w:date="2020-07-08T16:59:00Z"/>
              </w:rPr>
            </w:pPr>
            <w:del w:id="749" w:author="Demon" w:date="2020-07-08T16:59:00Z">
              <w:r w:rsidDel="006C49CF">
                <w:rPr>
                  <w:rFonts w:hint="eastAsia"/>
                </w:rPr>
                <w:delText>32.1</w:delText>
              </w:r>
            </w:del>
          </w:p>
        </w:tc>
      </w:tr>
      <w:tr w:rsidR="0049131E" w:rsidDel="006C49CF" w14:paraId="61E82E5E" w14:textId="3A98A802" w:rsidTr="00F356AB">
        <w:trPr>
          <w:trHeight w:val="360"/>
          <w:del w:id="750" w:author="Demon" w:date="2020-07-08T16:59:00Z"/>
        </w:trPr>
        <w:tc>
          <w:tcPr>
            <w:tcW w:w="3936" w:type="dxa"/>
          </w:tcPr>
          <w:p w14:paraId="48C625B0" w14:textId="2DCC371B" w:rsidR="0049131E" w:rsidRPr="00112F21" w:rsidDel="006C49CF" w:rsidRDefault="0049131E" w:rsidP="00F356AB">
            <w:pPr>
              <w:jc w:val="center"/>
              <w:rPr>
                <w:del w:id="751" w:author="Demon" w:date="2020-07-08T16:59:00Z"/>
              </w:rPr>
            </w:pPr>
            <w:del w:id="752" w:author="Demon" w:date="2020-07-08T16:59:00Z">
              <w:r w:rsidRPr="00112F21" w:rsidDel="006C49CF">
                <w:rPr>
                  <w:rFonts w:hint="eastAsia"/>
                </w:rPr>
                <w:delText>2018-12-02</w:delText>
              </w:r>
              <w:r w:rsidDel="006C49CF">
                <w:rPr>
                  <w:rFonts w:hint="eastAsia"/>
                </w:rPr>
                <w:delText xml:space="preserve"> </w:delText>
              </w:r>
              <w:r w:rsidRPr="00112F21" w:rsidDel="006C49CF">
                <w:delText>10:30:00</w:delText>
              </w:r>
            </w:del>
          </w:p>
        </w:tc>
        <w:tc>
          <w:tcPr>
            <w:tcW w:w="1464" w:type="dxa"/>
          </w:tcPr>
          <w:p w14:paraId="74A0B7D0" w14:textId="328FD0A1" w:rsidR="0049131E" w:rsidRPr="00112F21" w:rsidDel="006C49CF" w:rsidRDefault="0049131E" w:rsidP="00F356AB">
            <w:pPr>
              <w:jc w:val="center"/>
              <w:rPr>
                <w:del w:id="753" w:author="Demon" w:date="2020-07-08T16:59:00Z"/>
              </w:rPr>
            </w:pPr>
            <w:del w:id="754" w:author="Demon" w:date="2020-07-08T16:59:00Z">
              <w:r w:rsidDel="006C49CF">
                <w:rPr>
                  <w:rFonts w:hint="eastAsia"/>
                </w:rPr>
                <w:delText>210.64</w:delText>
              </w:r>
            </w:del>
          </w:p>
        </w:tc>
        <w:tc>
          <w:tcPr>
            <w:tcW w:w="1465" w:type="dxa"/>
          </w:tcPr>
          <w:p w14:paraId="54B88F76" w14:textId="00F10ECA" w:rsidR="0049131E" w:rsidRPr="00112F21" w:rsidDel="006C49CF" w:rsidRDefault="0049131E" w:rsidP="00F356AB">
            <w:pPr>
              <w:jc w:val="center"/>
              <w:rPr>
                <w:del w:id="755" w:author="Demon" w:date="2020-07-08T16:59:00Z"/>
              </w:rPr>
            </w:pPr>
            <w:del w:id="756" w:author="Demon" w:date="2020-07-08T16:59:00Z">
              <w:r w:rsidDel="006C49CF">
                <w:rPr>
                  <w:rFonts w:hint="eastAsia"/>
                </w:rPr>
                <w:delText>102.15</w:delText>
              </w:r>
            </w:del>
          </w:p>
        </w:tc>
        <w:tc>
          <w:tcPr>
            <w:tcW w:w="1465" w:type="dxa"/>
          </w:tcPr>
          <w:p w14:paraId="47648718" w14:textId="036FE5DD" w:rsidR="0049131E" w:rsidRPr="00112F21" w:rsidDel="006C49CF" w:rsidRDefault="0049131E" w:rsidP="00F356AB">
            <w:pPr>
              <w:jc w:val="center"/>
              <w:rPr>
                <w:del w:id="757" w:author="Demon" w:date="2020-07-08T16:59:00Z"/>
              </w:rPr>
            </w:pPr>
            <w:del w:id="758" w:author="Demon" w:date="2020-07-08T16:59:00Z">
              <w:r w:rsidDel="006C49CF">
                <w:rPr>
                  <w:rFonts w:hint="eastAsia"/>
                </w:rPr>
                <w:delText>-95.83</w:delText>
              </w:r>
            </w:del>
          </w:p>
        </w:tc>
        <w:tc>
          <w:tcPr>
            <w:tcW w:w="1465" w:type="dxa"/>
          </w:tcPr>
          <w:p w14:paraId="769F8CC4" w14:textId="713C8A75" w:rsidR="0049131E" w:rsidDel="006C49CF" w:rsidRDefault="0049131E" w:rsidP="00F356AB">
            <w:pPr>
              <w:jc w:val="center"/>
              <w:rPr>
                <w:del w:id="759" w:author="Demon" w:date="2020-07-08T16:59:00Z"/>
              </w:rPr>
            </w:pPr>
            <w:del w:id="760" w:author="Demon" w:date="2020-07-08T16:59:00Z">
              <w:r w:rsidDel="006C49CF">
                <w:rPr>
                  <w:rFonts w:hint="eastAsia"/>
                </w:rPr>
                <w:delText>36.3</w:delText>
              </w:r>
            </w:del>
          </w:p>
        </w:tc>
      </w:tr>
      <w:tr w:rsidR="0049131E" w:rsidDel="006C49CF" w14:paraId="4918FD6F" w14:textId="0B39EDA1" w:rsidTr="00F356AB">
        <w:trPr>
          <w:trHeight w:val="360"/>
          <w:del w:id="761" w:author="Demon" w:date="2020-07-08T16:59:00Z"/>
        </w:trPr>
        <w:tc>
          <w:tcPr>
            <w:tcW w:w="3936" w:type="dxa"/>
          </w:tcPr>
          <w:p w14:paraId="2347AD08" w14:textId="21748677" w:rsidR="0049131E" w:rsidRPr="00112F21" w:rsidDel="006C49CF" w:rsidRDefault="0049131E" w:rsidP="00F356AB">
            <w:pPr>
              <w:jc w:val="center"/>
              <w:rPr>
                <w:del w:id="762" w:author="Demon" w:date="2020-07-08T16:59:00Z"/>
              </w:rPr>
            </w:pPr>
            <w:del w:id="763" w:author="Demon" w:date="2020-07-08T16:59:00Z">
              <w:r w:rsidRPr="00112F21" w:rsidDel="006C49CF">
                <w:rPr>
                  <w:rFonts w:hint="eastAsia"/>
                </w:rPr>
                <w:delText>2018-12-02</w:delText>
              </w:r>
              <w:r w:rsidDel="006C49CF">
                <w:rPr>
                  <w:rFonts w:hint="eastAsia"/>
                </w:rPr>
                <w:delText xml:space="preserve"> </w:delText>
              </w:r>
              <w:r w:rsidRPr="00112F21" w:rsidDel="006C49CF">
                <w:delText>10:45:00</w:delText>
              </w:r>
            </w:del>
          </w:p>
        </w:tc>
        <w:tc>
          <w:tcPr>
            <w:tcW w:w="1464" w:type="dxa"/>
          </w:tcPr>
          <w:p w14:paraId="0FC5E06E" w14:textId="43396B28" w:rsidR="0049131E" w:rsidRPr="00112F21" w:rsidDel="006C49CF" w:rsidRDefault="0049131E" w:rsidP="00F356AB">
            <w:pPr>
              <w:jc w:val="center"/>
              <w:rPr>
                <w:del w:id="764" w:author="Demon" w:date="2020-07-08T16:59:00Z"/>
              </w:rPr>
            </w:pPr>
            <w:del w:id="765" w:author="Demon" w:date="2020-07-08T16:59:00Z">
              <w:r w:rsidDel="006C49CF">
                <w:rPr>
                  <w:rFonts w:hint="eastAsia"/>
                </w:rPr>
                <w:delText>209.83</w:delText>
              </w:r>
            </w:del>
          </w:p>
        </w:tc>
        <w:tc>
          <w:tcPr>
            <w:tcW w:w="1465" w:type="dxa"/>
          </w:tcPr>
          <w:p w14:paraId="353F8B3E" w14:textId="40A40BD4" w:rsidR="0049131E" w:rsidRPr="00112F21" w:rsidDel="006C49CF" w:rsidRDefault="0049131E" w:rsidP="00F356AB">
            <w:pPr>
              <w:jc w:val="center"/>
              <w:rPr>
                <w:del w:id="766" w:author="Demon" w:date="2020-07-08T16:59:00Z"/>
              </w:rPr>
            </w:pPr>
            <w:del w:id="767" w:author="Demon" w:date="2020-07-08T16:59:00Z">
              <w:r w:rsidDel="006C49CF">
                <w:rPr>
                  <w:rFonts w:hint="eastAsia"/>
                </w:rPr>
                <w:delText>101.77</w:delText>
              </w:r>
            </w:del>
          </w:p>
        </w:tc>
        <w:tc>
          <w:tcPr>
            <w:tcW w:w="1465" w:type="dxa"/>
          </w:tcPr>
          <w:p w14:paraId="61CD949A" w14:textId="297B267C" w:rsidR="0049131E" w:rsidRPr="00112F21" w:rsidDel="006C49CF" w:rsidRDefault="0049131E" w:rsidP="00F356AB">
            <w:pPr>
              <w:jc w:val="center"/>
              <w:rPr>
                <w:del w:id="768" w:author="Demon" w:date="2020-07-08T16:59:00Z"/>
              </w:rPr>
            </w:pPr>
            <w:del w:id="769" w:author="Demon" w:date="2020-07-08T16:59:00Z">
              <w:r w:rsidDel="006C49CF">
                <w:rPr>
                  <w:rFonts w:hint="eastAsia"/>
                </w:rPr>
                <w:delText>-95.48</w:delText>
              </w:r>
            </w:del>
          </w:p>
        </w:tc>
        <w:tc>
          <w:tcPr>
            <w:tcW w:w="1465" w:type="dxa"/>
          </w:tcPr>
          <w:p w14:paraId="26CAB1F0" w14:textId="7581AF95" w:rsidR="0049131E" w:rsidDel="006C49CF" w:rsidRDefault="0049131E" w:rsidP="00F356AB">
            <w:pPr>
              <w:jc w:val="center"/>
              <w:rPr>
                <w:del w:id="770" w:author="Demon" w:date="2020-07-08T16:59:00Z"/>
              </w:rPr>
            </w:pPr>
            <w:del w:id="771" w:author="Demon" w:date="2020-07-08T16:59:00Z">
              <w:r w:rsidDel="006C49CF">
                <w:rPr>
                  <w:rFonts w:hint="eastAsia"/>
                </w:rPr>
                <w:delText>30.2</w:delText>
              </w:r>
            </w:del>
          </w:p>
        </w:tc>
      </w:tr>
      <w:tr w:rsidR="0049131E" w:rsidDel="006C49CF" w14:paraId="2F538DA2" w14:textId="6EBF314B" w:rsidTr="00F356AB">
        <w:trPr>
          <w:trHeight w:val="360"/>
          <w:del w:id="772" w:author="Demon" w:date="2020-07-08T16:59:00Z"/>
        </w:trPr>
        <w:tc>
          <w:tcPr>
            <w:tcW w:w="3936" w:type="dxa"/>
          </w:tcPr>
          <w:p w14:paraId="5EBF5C78" w14:textId="53E0594A" w:rsidR="0049131E" w:rsidRPr="00112F21" w:rsidDel="006C49CF" w:rsidRDefault="0049131E" w:rsidP="00F356AB">
            <w:pPr>
              <w:jc w:val="center"/>
              <w:rPr>
                <w:del w:id="773" w:author="Demon" w:date="2020-07-08T16:59:00Z"/>
              </w:rPr>
            </w:pPr>
            <w:del w:id="774" w:author="Demon" w:date="2020-07-08T16:59:00Z">
              <w:r w:rsidRPr="00112F21" w:rsidDel="006C49CF">
                <w:rPr>
                  <w:rFonts w:hint="eastAsia"/>
                </w:rPr>
                <w:delText>2018-12-02</w:delText>
              </w:r>
              <w:r w:rsidDel="006C49CF">
                <w:rPr>
                  <w:rFonts w:hint="eastAsia"/>
                </w:rPr>
                <w:delText xml:space="preserve"> </w:delText>
              </w:r>
              <w:r w:rsidRPr="00112F21" w:rsidDel="006C49CF">
                <w:delText>11:00:00</w:delText>
              </w:r>
            </w:del>
          </w:p>
        </w:tc>
        <w:tc>
          <w:tcPr>
            <w:tcW w:w="1464" w:type="dxa"/>
          </w:tcPr>
          <w:p w14:paraId="6E4B5CEE" w14:textId="66CDFF6D" w:rsidR="0049131E" w:rsidRPr="00112F21" w:rsidDel="006C49CF" w:rsidRDefault="0049131E" w:rsidP="00F356AB">
            <w:pPr>
              <w:jc w:val="center"/>
              <w:rPr>
                <w:del w:id="775" w:author="Demon" w:date="2020-07-08T16:59:00Z"/>
              </w:rPr>
            </w:pPr>
            <w:del w:id="776" w:author="Demon" w:date="2020-07-08T16:59:00Z">
              <w:r w:rsidDel="006C49CF">
                <w:rPr>
                  <w:rFonts w:hint="eastAsia"/>
                </w:rPr>
                <w:delText>214.72</w:delText>
              </w:r>
            </w:del>
          </w:p>
        </w:tc>
        <w:tc>
          <w:tcPr>
            <w:tcW w:w="1465" w:type="dxa"/>
          </w:tcPr>
          <w:p w14:paraId="5C390188" w14:textId="59BD0CD2" w:rsidR="0049131E" w:rsidRPr="00112F21" w:rsidDel="006C49CF" w:rsidRDefault="0049131E" w:rsidP="00F356AB">
            <w:pPr>
              <w:jc w:val="center"/>
              <w:rPr>
                <w:del w:id="777" w:author="Demon" w:date="2020-07-08T16:59:00Z"/>
              </w:rPr>
            </w:pPr>
            <w:del w:id="778" w:author="Demon" w:date="2020-07-08T16:59:00Z">
              <w:r w:rsidDel="006C49CF">
                <w:rPr>
                  <w:rFonts w:hint="eastAsia"/>
                </w:rPr>
                <w:delText>103.44</w:delText>
              </w:r>
            </w:del>
          </w:p>
        </w:tc>
        <w:tc>
          <w:tcPr>
            <w:tcW w:w="1465" w:type="dxa"/>
          </w:tcPr>
          <w:p w14:paraId="11FCADFA" w14:textId="0C25DCB2" w:rsidR="0049131E" w:rsidRPr="00112F21" w:rsidDel="006C49CF" w:rsidRDefault="0049131E" w:rsidP="0049131E">
            <w:pPr>
              <w:jc w:val="center"/>
              <w:rPr>
                <w:del w:id="779" w:author="Demon" w:date="2020-07-08T16:59:00Z"/>
              </w:rPr>
            </w:pPr>
            <w:del w:id="780" w:author="Demon" w:date="2020-07-08T16:59:00Z">
              <w:r w:rsidDel="006C49CF">
                <w:rPr>
                  <w:rFonts w:hint="eastAsia"/>
                </w:rPr>
                <w:delText>-95.61</w:delText>
              </w:r>
            </w:del>
          </w:p>
        </w:tc>
        <w:tc>
          <w:tcPr>
            <w:tcW w:w="1465" w:type="dxa"/>
          </w:tcPr>
          <w:p w14:paraId="25AB150E" w14:textId="715897A9" w:rsidR="0049131E" w:rsidDel="006C49CF" w:rsidRDefault="0049131E" w:rsidP="00F356AB">
            <w:pPr>
              <w:jc w:val="center"/>
              <w:rPr>
                <w:del w:id="781" w:author="Demon" w:date="2020-07-08T16:59:00Z"/>
              </w:rPr>
            </w:pPr>
            <w:del w:id="782" w:author="Demon" w:date="2020-07-08T16:59:00Z">
              <w:r w:rsidDel="006C49CF">
                <w:rPr>
                  <w:rFonts w:hint="eastAsia"/>
                </w:rPr>
                <w:delText>32.1</w:delText>
              </w:r>
            </w:del>
          </w:p>
        </w:tc>
      </w:tr>
      <w:tr w:rsidR="0049131E" w:rsidDel="006C49CF" w14:paraId="09F147B6" w14:textId="02A775EB" w:rsidTr="00F356AB">
        <w:trPr>
          <w:trHeight w:val="360"/>
          <w:del w:id="783" w:author="Demon" w:date="2020-07-08T16:59:00Z"/>
        </w:trPr>
        <w:tc>
          <w:tcPr>
            <w:tcW w:w="3936" w:type="dxa"/>
          </w:tcPr>
          <w:p w14:paraId="336D47A2" w14:textId="4DF9EBFC" w:rsidR="0049131E" w:rsidRPr="00112F21" w:rsidDel="006C49CF" w:rsidRDefault="0049131E" w:rsidP="00F356AB">
            <w:pPr>
              <w:jc w:val="center"/>
              <w:rPr>
                <w:del w:id="784" w:author="Demon" w:date="2020-07-08T16:59:00Z"/>
              </w:rPr>
            </w:pPr>
            <w:del w:id="785"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11:45:00</w:delText>
              </w:r>
            </w:del>
          </w:p>
        </w:tc>
        <w:tc>
          <w:tcPr>
            <w:tcW w:w="1464" w:type="dxa"/>
          </w:tcPr>
          <w:p w14:paraId="0261EC25" w14:textId="11CA0507" w:rsidR="0049131E" w:rsidRPr="00112F21" w:rsidDel="006C49CF" w:rsidRDefault="0049131E" w:rsidP="00F356AB">
            <w:pPr>
              <w:jc w:val="center"/>
              <w:rPr>
                <w:del w:id="786" w:author="Demon" w:date="2020-07-08T16:59:00Z"/>
              </w:rPr>
            </w:pPr>
            <w:del w:id="787" w:author="Demon" w:date="2020-07-08T16:59:00Z">
              <w:r w:rsidDel="006C49CF">
                <w:rPr>
                  <w:rFonts w:hint="eastAsia"/>
                </w:rPr>
                <w:delText>213.61</w:delText>
              </w:r>
            </w:del>
          </w:p>
        </w:tc>
        <w:tc>
          <w:tcPr>
            <w:tcW w:w="1465" w:type="dxa"/>
          </w:tcPr>
          <w:p w14:paraId="01ACF633" w14:textId="50FDE872" w:rsidR="0049131E" w:rsidRPr="00112F21" w:rsidDel="006C49CF" w:rsidRDefault="0049131E" w:rsidP="00F356AB">
            <w:pPr>
              <w:jc w:val="center"/>
              <w:rPr>
                <w:del w:id="788" w:author="Demon" w:date="2020-07-08T16:59:00Z"/>
              </w:rPr>
            </w:pPr>
            <w:del w:id="789" w:author="Demon" w:date="2020-07-08T16:59:00Z">
              <w:r w:rsidDel="006C49CF">
                <w:rPr>
                  <w:rFonts w:hint="eastAsia"/>
                </w:rPr>
                <w:delText>104.58</w:delText>
              </w:r>
            </w:del>
          </w:p>
        </w:tc>
        <w:tc>
          <w:tcPr>
            <w:tcW w:w="1465" w:type="dxa"/>
          </w:tcPr>
          <w:p w14:paraId="636DC331" w14:textId="0B91D917" w:rsidR="0049131E" w:rsidRPr="00112F21" w:rsidDel="006C49CF" w:rsidRDefault="0049131E" w:rsidP="00F356AB">
            <w:pPr>
              <w:jc w:val="center"/>
              <w:rPr>
                <w:del w:id="790" w:author="Demon" w:date="2020-07-08T16:59:00Z"/>
              </w:rPr>
            </w:pPr>
            <w:del w:id="791" w:author="Demon" w:date="2020-07-08T16:59:00Z">
              <w:r w:rsidDel="006C49CF">
                <w:rPr>
                  <w:rFonts w:hint="eastAsia"/>
                </w:rPr>
                <w:delText>-100.14</w:delText>
              </w:r>
            </w:del>
          </w:p>
        </w:tc>
        <w:tc>
          <w:tcPr>
            <w:tcW w:w="1465" w:type="dxa"/>
          </w:tcPr>
          <w:p w14:paraId="04E61647" w14:textId="7D88C2D6" w:rsidR="0049131E" w:rsidDel="006C49CF" w:rsidRDefault="0049131E" w:rsidP="00F356AB">
            <w:pPr>
              <w:jc w:val="center"/>
              <w:rPr>
                <w:del w:id="792" w:author="Demon" w:date="2020-07-08T16:59:00Z"/>
              </w:rPr>
            </w:pPr>
            <w:del w:id="793" w:author="Demon" w:date="2020-07-08T16:59:00Z">
              <w:r w:rsidDel="006C49CF">
                <w:rPr>
                  <w:rFonts w:hint="eastAsia"/>
                </w:rPr>
                <w:delText>25.3</w:delText>
              </w:r>
            </w:del>
          </w:p>
        </w:tc>
      </w:tr>
      <w:tr w:rsidR="0049131E" w:rsidDel="006C49CF" w14:paraId="7CD99019" w14:textId="17E9FE8E" w:rsidTr="00F356AB">
        <w:trPr>
          <w:trHeight w:val="360"/>
          <w:del w:id="794" w:author="Demon" w:date="2020-07-08T16:59:00Z"/>
        </w:trPr>
        <w:tc>
          <w:tcPr>
            <w:tcW w:w="3936" w:type="dxa"/>
          </w:tcPr>
          <w:p w14:paraId="0858C126" w14:textId="45B63F27" w:rsidR="0049131E" w:rsidRPr="00112F21" w:rsidDel="006C49CF" w:rsidRDefault="0049131E" w:rsidP="00F356AB">
            <w:pPr>
              <w:jc w:val="center"/>
              <w:rPr>
                <w:del w:id="795" w:author="Demon" w:date="2020-07-08T16:59:00Z"/>
              </w:rPr>
            </w:pPr>
            <w:del w:id="796"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12:00:00</w:delText>
              </w:r>
            </w:del>
          </w:p>
        </w:tc>
        <w:tc>
          <w:tcPr>
            <w:tcW w:w="1464" w:type="dxa"/>
          </w:tcPr>
          <w:p w14:paraId="4FF692D7" w14:textId="030066D5" w:rsidR="0049131E" w:rsidRPr="00112F21" w:rsidDel="006C49CF" w:rsidRDefault="0049131E" w:rsidP="00F356AB">
            <w:pPr>
              <w:jc w:val="center"/>
              <w:rPr>
                <w:del w:id="797" w:author="Demon" w:date="2020-07-08T16:59:00Z"/>
              </w:rPr>
            </w:pPr>
            <w:del w:id="798" w:author="Demon" w:date="2020-07-08T16:59:00Z">
              <w:r w:rsidDel="006C49CF">
                <w:rPr>
                  <w:rFonts w:hint="eastAsia"/>
                </w:rPr>
                <w:delText>218.35</w:delText>
              </w:r>
            </w:del>
          </w:p>
        </w:tc>
        <w:tc>
          <w:tcPr>
            <w:tcW w:w="1465" w:type="dxa"/>
          </w:tcPr>
          <w:p w14:paraId="416C193F" w14:textId="58083B2B" w:rsidR="0049131E" w:rsidRPr="00112F21" w:rsidDel="006C49CF" w:rsidRDefault="0049131E" w:rsidP="00F356AB">
            <w:pPr>
              <w:jc w:val="center"/>
              <w:rPr>
                <w:del w:id="799" w:author="Demon" w:date="2020-07-08T16:59:00Z"/>
              </w:rPr>
            </w:pPr>
            <w:del w:id="800" w:author="Demon" w:date="2020-07-08T16:59:00Z">
              <w:r w:rsidDel="006C49CF">
                <w:rPr>
                  <w:rFonts w:hint="eastAsia"/>
                </w:rPr>
                <w:delText>104.34</w:delText>
              </w:r>
            </w:del>
          </w:p>
        </w:tc>
        <w:tc>
          <w:tcPr>
            <w:tcW w:w="1465" w:type="dxa"/>
          </w:tcPr>
          <w:p w14:paraId="6B11693D" w14:textId="04148062" w:rsidR="0049131E" w:rsidRPr="00112F21" w:rsidDel="006C49CF" w:rsidRDefault="0049131E" w:rsidP="00F356AB">
            <w:pPr>
              <w:jc w:val="center"/>
              <w:rPr>
                <w:del w:id="801" w:author="Demon" w:date="2020-07-08T16:59:00Z"/>
              </w:rPr>
            </w:pPr>
            <w:del w:id="802" w:author="Demon" w:date="2020-07-08T16:59:00Z">
              <w:r w:rsidDel="006C49CF">
                <w:rPr>
                  <w:rFonts w:hint="eastAsia"/>
                </w:rPr>
                <w:delText>-94.67</w:delText>
              </w:r>
            </w:del>
          </w:p>
        </w:tc>
        <w:tc>
          <w:tcPr>
            <w:tcW w:w="1465" w:type="dxa"/>
          </w:tcPr>
          <w:p w14:paraId="15FF43D2" w14:textId="58538A35" w:rsidR="0049131E" w:rsidDel="006C49CF" w:rsidRDefault="0049131E" w:rsidP="00F356AB">
            <w:pPr>
              <w:jc w:val="center"/>
              <w:rPr>
                <w:del w:id="803" w:author="Demon" w:date="2020-07-08T16:59:00Z"/>
              </w:rPr>
            </w:pPr>
            <w:del w:id="804" w:author="Demon" w:date="2020-07-08T16:59:00Z">
              <w:r w:rsidDel="006C49CF">
                <w:rPr>
                  <w:rFonts w:hint="eastAsia"/>
                </w:rPr>
                <w:delText>27.3</w:delText>
              </w:r>
            </w:del>
          </w:p>
        </w:tc>
      </w:tr>
      <w:tr w:rsidR="0049131E" w:rsidDel="006C49CF" w14:paraId="4B9488C0" w14:textId="2FFBBF35" w:rsidTr="00F356AB">
        <w:trPr>
          <w:trHeight w:val="360"/>
          <w:del w:id="805" w:author="Demon" w:date="2020-07-08T16:59:00Z"/>
        </w:trPr>
        <w:tc>
          <w:tcPr>
            <w:tcW w:w="3936" w:type="dxa"/>
          </w:tcPr>
          <w:p w14:paraId="417A13DB" w14:textId="3C178C45" w:rsidR="0049131E" w:rsidRPr="00112F21" w:rsidDel="006C49CF" w:rsidRDefault="0049131E" w:rsidP="00F356AB">
            <w:pPr>
              <w:jc w:val="center"/>
              <w:rPr>
                <w:del w:id="806" w:author="Demon" w:date="2020-07-08T16:59:00Z"/>
              </w:rPr>
            </w:pPr>
            <w:del w:id="807" w:author="Demon" w:date="2020-07-08T16:59:00Z">
              <w:r w:rsidRPr="00112F21" w:rsidDel="006C49CF">
                <w:rPr>
                  <w:rFonts w:hint="eastAsia"/>
                </w:rPr>
                <w:delText>2018-12-02</w:delText>
              </w:r>
              <w:r w:rsidDel="006C49CF">
                <w:rPr>
                  <w:rFonts w:hint="eastAsia"/>
                </w:rPr>
                <w:delText xml:space="preserve"> </w:delText>
              </w:r>
              <w:r w:rsidRPr="00112F21" w:rsidDel="006C49CF">
                <w:rPr>
                  <w:rFonts w:hint="eastAsia"/>
                </w:rPr>
                <w:delText>12:15:00</w:delText>
              </w:r>
            </w:del>
          </w:p>
        </w:tc>
        <w:tc>
          <w:tcPr>
            <w:tcW w:w="1464" w:type="dxa"/>
          </w:tcPr>
          <w:p w14:paraId="03588D4E" w14:textId="65A99393" w:rsidR="0049131E" w:rsidRPr="00112F21" w:rsidDel="006C49CF" w:rsidRDefault="0049131E" w:rsidP="00F356AB">
            <w:pPr>
              <w:jc w:val="center"/>
              <w:rPr>
                <w:del w:id="808" w:author="Demon" w:date="2020-07-08T16:59:00Z"/>
              </w:rPr>
            </w:pPr>
            <w:del w:id="809" w:author="Demon" w:date="2020-07-08T16:59:00Z">
              <w:r w:rsidDel="006C49CF">
                <w:rPr>
                  <w:rFonts w:hint="eastAsia"/>
                </w:rPr>
                <w:delText>217.82</w:delText>
              </w:r>
            </w:del>
          </w:p>
        </w:tc>
        <w:tc>
          <w:tcPr>
            <w:tcW w:w="1465" w:type="dxa"/>
          </w:tcPr>
          <w:p w14:paraId="7731AD85" w14:textId="5A200727" w:rsidR="0049131E" w:rsidRPr="00112F21" w:rsidDel="006C49CF" w:rsidRDefault="0049131E" w:rsidP="00F356AB">
            <w:pPr>
              <w:jc w:val="center"/>
              <w:rPr>
                <w:del w:id="810" w:author="Demon" w:date="2020-07-08T16:59:00Z"/>
              </w:rPr>
            </w:pPr>
            <w:del w:id="811" w:author="Demon" w:date="2020-07-08T16:59:00Z">
              <w:r w:rsidDel="006C49CF">
                <w:rPr>
                  <w:rFonts w:hint="eastAsia"/>
                </w:rPr>
                <w:delText>99.63</w:delText>
              </w:r>
            </w:del>
          </w:p>
        </w:tc>
        <w:tc>
          <w:tcPr>
            <w:tcW w:w="1465" w:type="dxa"/>
          </w:tcPr>
          <w:p w14:paraId="47DAAC65" w14:textId="5A37F484" w:rsidR="0049131E" w:rsidRPr="00112F21" w:rsidDel="006C49CF" w:rsidRDefault="0049131E" w:rsidP="00F356AB">
            <w:pPr>
              <w:jc w:val="center"/>
              <w:rPr>
                <w:del w:id="812" w:author="Demon" w:date="2020-07-08T16:59:00Z"/>
              </w:rPr>
            </w:pPr>
            <w:del w:id="813" w:author="Demon" w:date="2020-07-08T16:59:00Z">
              <w:r w:rsidDel="006C49CF">
                <w:rPr>
                  <w:rFonts w:hint="eastAsia"/>
                </w:rPr>
                <w:delText>-81.08</w:delText>
              </w:r>
            </w:del>
          </w:p>
        </w:tc>
        <w:tc>
          <w:tcPr>
            <w:tcW w:w="1465" w:type="dxa"/>
          </w:tcPr>
          <w:p w14:paraId="2B1479E1" w14:textId="00BEBA3F" w:rsidR="0049131E" w:rsidDel="006C49CF" w:rsidRDefault="0049131E" w:rsidP="00F356AB">
            <w:pPr>
              <w:jc w:val="center"/>
              <w:rPr>
                <w:del w:id="814" w:author="Demon" w:date="2020-07-08T16:59:00Z"/>
              </w:rPr>
            </w:pPr>
            <w:del w:id="815" w:author="Demon" w:date="2020-07-08T16:59:00Z">
              <w:r w:rsidDel="006C49CF">
                <w:rPr>
                  <w:rFonts w:hint="eastAsia"/>
                </w:rPr>
                <w:delText>32.0</w:delText>
              </w:r>
            </w:del>
          </w:p>
        </w:tc>
      </w:tr>
    </w:tbl>
    <w:p w14:paraId="718C04A1" w14:textId="4E1A0522" w:rsidR="00FB4AB6" w:rsidDel="006C49CF" w:rsidRDefault="00FB4AB6" w:rsidP="002B07B3">
      <w:pPr>
        <w:rPr>
          <w:del w:id="816" w:author="Demon" w:date="2020-07-08T16:59:00Z"/>
        </w:rPr>
      </w:pPr>
      <w:del w:id="817" w:author="Demon" w:date="2020-07-08T16:59:00Z">
        <w:r w:rsidDel="006C49CF">
          <w:rPr>
            <w:rFonts w:hint="eastAsia"/>
          </w:rPr>
          <w:delText>以當月來看的話</w:delText>
        </w:r>
        <w:r w:rsidDel="006C49CF">
          <w:rPr>
            <w:rFonts w:hint="eastAsia"/>
          </w:rPr>
          <w:delText xml:space="preserve"> </w:delText>
        </w:r>
        <w:r w:rsidDel="006C49CF">
          <w:rPr>
            <w:rFonts w:hint="eastAsia"/>
          </w:rPr>
          <w:delText>感覺</w:delText>
        </w:r>
        <w:r w:rsidDel="006C49CF">
          <w:rPr>
            <w:rFonts w:hint="eastAsia"/>
          </w:rPr>
          <w:delText xml:space="preserve"> </w:delText>
        </w:r>
        <w:r w:rsidDel="006C49CF">
          <w:rPr>
            <w:rFonts w:hint="eastAsia"/>
          </w:rPr>
          <w:delText>有問題</w:delText>
        </w:r>
        <w:r w:rsidDel="006C49CF">
          <w:rPr>
            <w:rFonts w:hint="eastAsia"/>
          </w:rPr>
          <w:delText xml:space="preserve"> </w:delText>
        </w:r>
        <w:r w:rsidDel="006C49CF">
          <w:rPr>
            <w:rFonts w:hint="eastAsia"/>
          </w:rPr>
          <w:delText>因為標準差有夠大</w:delText>
        </w:r>
        <w:r w:rsidDel="006C49CF">
          <w:rPr>
            <w:rFonts w:hint="eastAsia"/>
          </w:rPr>
          <w:delText xml:space="preserve"> </w:delText>
        </w:r>
        <w:r w:rsidDel="006C49CF">
          <w:rPr>
            <w:rFonts w:hint="eastAsia"/>
          </w:rPr>
          <w:delText>這需要進一步討論空間</w:delText>
        </w:r>
      </w:del>
    </w:p>
    <w:p w14:paraId="1D8EE3FD" w14:textId="7F440679" w:rsidR="00FB4AB6" w:rsidRPr="00FB4AB6" w:rsidDel="006C49CF" w:rsidRDefault="00FB4AB6" w:rsidP="002B07B3">
      <w:pPr>
        <w:rPr>
          <w:del w:id="818" w:author="Demon" w:date="2020-07-08T16:59:00Z"/>
        </w:rPr>
      </w:pPr>
      <w:del w:id="819" w:author="Demon" w:date="2020-07-08T16:59:00Z">
        <w:r w:rsidDel="006C49CF">
          <w:rPr>
            <w:rFonts w:hint="eastAsia"/>
          </w:rPr>
          <w:delText>如果確認有異常</w:delText>
        </w:r>
        <w:r w:rsidDel="006C49CF">
          <w:rPr>
            <w:rFonts w:hint="eastAsia"/>
          </w:rPr>
          <w:delText xml:space="preserve"> </w:delText>
        </w:r>
        <w:r w:rsidDel="006C49CF">
          <w:rPr>
            <w:rFonts w:hint="eastAsia"/>
          </w:rPr>
          <w:delText>那就代表</w:delText>
        </w:r>
        <w:r w:rsidDel="006C49CF">
          <w:rPr>
            <w:rFonts w:hint="eastAsia"/>
          </w:rPr>
          <w:delText>12</w:delText>
        </w:r>
        <w:r w:rsidDel="006C49CF">
          <w:rPr>
            <w:rFonts w:hint="eastAsia"/>
          </w:rPr>
          <w:delText>月</w:delText>
        </w:r>
        <w:r w:rsidDel="006C49CF">
          <w:rPr>
            <w:rFonts w:hint="eastAsia"/>
          </w:rPr>
          <w:delText>2</w:delText>
        </w:r>
        <w:r w:rsidDel="006C49CF">
          <w:rPr>
            <w:rFonts w:hint="eastAsia"/>
          </w:rPr>
          <w:delText>月那天幾乎有一半都有問題</w:delText>
        </w:r>
      </w:del>
    </w:p>
    <w:p w14:paraId="239A76DF" w14:textId="6FB94F55" w:rsidR="00FB4AB6" w:rsidDel="006C49CF" w:rsidRDefault="00FB4AB6" w:rsidP="002B07B3">
      <w:pPr>
        <w:rPr>
          <w:del w:id="820" w:author="Demon" w:date="2020-07-08T16:59:00Z"/>
        </w:rPr>
      </w:pPr>
    </w:p>
    <w:p w14:paraId="2D97658F" w14:textId="24F2420B" w:rsidR="00582686" w:rsidDel="006C49CF" w:rsidRDefault="00582686" w:rsidP="002B07B3">
      <w:pPr>
        <w:rPr>
          <w:del w:id="821" w:author="Demon" w:date="2020-07-08T16:59:00Z"/>
        </w:rPr>
      </w:pPr>
      <w:del w:id="822" w:author="Demon" w:date="2020-07-08T16:59:00Z">
        <w:r w:rsidDel="006C49CF">
          <w:rPr>
            <w:rFonts w:hint="eastAsia"/>
          </w:rPr>
          <w:delText>2020.06.15 Hs</w:delText>
        </w:r>
        <w:r w:rsidDel="006C49CF">
          <w:delText>u</w:delText>
        </w:r>
      </w:del>
    </w:p>
    <w:p w14:paraId="3052A414" w14:textId="26669F0B" w:rsidR="007A6768" w:rsidDel="006C49CF" w:rsidRDefault="00582686" w:rsidP="006E734D">
      <w:pPr>
        <w:pStyle w:val="a7"/>
        <w:numPr>
          <w:ilvl w:val="0"/>
          <w:numId w:val="55"/>
        </w:numPr>
        <w:ind w:leftChars="0"/>
        <w:rPr>
          <w:del w:id="823" w:author="Demon" w:date="2020-07-08T16:59:00Z"/>
        </w:rPr>
      </w:pPr>
      <w:del w:id="824" w:author="Demon" w:date="2020-07-08T16:59:00Z">
        <w:r w:rsidDel="006C49CF">
          <w:rPr>
            <w:rFonts w:hint="eastAsia"/>
          </w:rPr>
          <w:delText>同一個時間</w:delText>
        </w:r>
        <w:r w:rsidDel="006C49CF">
          <w:rPr>
            <w:rFonts w:hint="eastAsia"/>
          </w:rPr>
          <w:delText>(</w:delText>
        </w:r>
        <w:r w:rsidDel="006C49CF">
          <w:rPr>
            <w:rFonts w:hint="eastAsia"/>
          </w:rPr>
          <w:delText>例如，早上</w:delText>
        </w:r>
        <w:r w:rsidDel="006C49CF">
          <w:rPr>
            <w:rFonts w:hint="eastAsia"/>
          </w:rPr>
          <w:delText>11</w:delText>
        </w:r>
        <w:r w:rsidDel="006C49CF">
          <w:rPr>
            <w:rFonts w:hint="eastAsia"/>
          </w:rPr>
          <w:delText>點</w:delText>
        </w:r>
        <w:r w:rsidDel="006C49CF">
          <w:rPr>
            <w:rFonts w:hint="eastAsia"/>
          </w:rPr>
          <w:delText>)</w:delText>
        </w:r>
        <w:r w:rsidDel="006C49CF">
          <w:rPr>
            <w:rFonts w:hint="eastAsia"/>
          </w:rPr>
          <w:delText>的用電量平均值及標準差之計算，有不同細膩程度的算法。例如，</w:delText>
        </w:r>
        <w:r w:rsidDel="006C49CF">
          <w:rPr>
            <w:rFonts w:hint="eastAsia"/>
          </w:rPr>
          <w:delText>(</w:delText>
        </w:r>
        <w:r w:rsidDel="006C49CF">
          <w:delText>1)</w:delText>
        </w:r>
        <w:r w:rsidDel="006C49CF">
          <w:rPr>
            <w:rFonts w:hint="eastAsia"/>
          </w:rPr>
          <w:delText>整年的</w:delText>
        </w:r>
        <w:r w:rsidDel="006C49CF">
          <w:rPr>
            <w:rFonts w:hint="eastAsia"/>
          </w:rPr>
          <w:delText>11</w:delText>
        </w:r>
        <w:r w:rsidDel="006C49CF">
          <w:rPr>
            <w:rFonts w:hint="eastAsia"/>
          </w:rPr>
          <w:delText>點之平均，</w:delText>
        </w:r>
        <w:r w:rsidDel="006C49CF">
          <w:rPr>
            <w:rFonts w:hint="eastAsia"/>
          </w:rPr>
          <w:delText>(</w:delText>
        </w:r>
        <w:r w:rsidDel="006C49CF">
          <w:delText>2)</w:delText>
        </w:r>
        <w:r w:rsidDel="006C49CF">
          <w:rPr>
            <w:rFonts w:hint="eastAsia"/>
          </w:rPr>
          <w:delText>較熱的半年與較涼的半年分別算，</w:delText>
        </w:r>
        <w:r w:rsidDel="006C49CF">
          <w:rPr>
            <w:rFonts w:hint="eastAsia"/>
          </w:rPr>
          <w:delText>(3)</w:delText>
        </w:r>
        <w:r w:rsidDel="006C49CF">
          <w:rPr>
            <w:rFonts w:hint="eastAsia"/>
          </w:rPr>
          <w:delText>以季為單位，或</w:delText>
        </w:r>
        <w:r w:rsidDel="006C49CF">
          <w:rPr>
            <w:rFonts w:hint="eastAsia"/>
          </w:rPr>
          <w:delText>(4)</w:delText>
        </w:r>
        <w:r w:rsidDel="006C49CF">
          <w:rPr>
            <w:rFonts w:hint="eastAsia"/>
          </w:rPr>
          <w:delText>以月為單位。如果夏天及冬天的</w:delText>
        </w:r>
        <w:r w:rsidDel="006C49CF">
          <w:rPr>
            <w:rFonts w:hint="eastAsia"/>
          </w:rPr>
          <w:delText>11</w:delText>
        </w:r>
        <w:r w:rsidDel="006C49CF">
          <w:rPr>
            <w:rFonts w:hint="eastAsia"/>
          </w:rPr>
          <w:delText>點用電量差異大的話，則整年的</w:delText>
        </w:r>
        <w:r w:rsidDel="006C49CF">
          <w:rPr>
            <w:rFonts w:hint="eastAsia"/>
          </w:rPr>
          <w:delText>11</w:delText>
        </w:r>
        <w:r w:rsidDel="006C49CF">
          <w:rPr>
            <w:rFonts w:hint="eastAsia"/>
          </w:rPr>
          <w:delText>點之平均，其標準差會較大。反之，同一季或同個月的標準差應會較小。</w:delText>
        </w:r>
      </w:del>
    </w:p>
    <w:p w14:paraId="128B9BEF" w14:textId="1C187256" w:rsidR="00582686" w:rsidDel="006C49CF" w:rsidRDefault="007A6768" w:rsidP="006E734D">
      <w:pPr>
        <w:pStyle w:val="a7"/>
        <w:numPr>
          <w:ilvl w:val="0"/>
          <w:numId w:val="55"/>
        </w:numPr>
        <w:ind w:leftChars="0"/>
        <w:rPr>
          <w:del w:id="825" w:author="Demon" w:date="2020-07-08T16:59:00Z"/>
        </w:rPr>
      </w:pPr>
      <w:del w:id="826" w:author="Demon" w:date="2020-07-08T16:59:00Z">
        <w:r w:rsidDel="006C49CF">
          <w:rPr>
            <w:rFonts w:hint="eastAsia"/>
          </w:rPr>
          <w:delText>另外，同一個時間點</w:delText>
        </w:r>
        <w:r w:rsidR="00991232" w:rsidDel="006C49CF">
          <w:rPr>
            <w:rFonts w:hint="eastAsia"/>
          </w:rPr>
          <w:delText>，</w:delText>
        </w:r>
        <w:r w:rsidDel="006C49CF">
          <w:rPr>
            <w:rFonts w:hint="eastAsia"/>
          </w:rPr>
          <w:delText>工作日與非工作日的</w:delText>
        </w:r>
        <w:r w:rsidR="00991232" w:rsidDel="006C49CF">
          <w:rPr>
            <w:rFonts w:hint="eastAsia"/>
          </w:rPr>
          <w:delText>用電量</w:delText>
        </w:r>
        <w:r w:rsidDel="006C49CF">
          <w:rPr>
            <w:rFonts w:hint="eastAsia"/>
          </w:rPr>
          <w:delText>值，差異應該是很大。若是的話，則需分開計算平均值。</w:delText>
        </w:r>
        <w:r w:rsidR="0085604F" w:rsidDel="006C49CF">
          <w:rPr>
            <w:rFonts w:hint="eastAsia"/>
          </w:rPr>
          <w:delText>如果不同星期幾的</w:delText>
        </w:r>
        <w:r w:rsidR="0085604F" w:rsidDel="006C49CF">
          <w:rPr>
            <w:rFonts w:hint="eastAsia"/>
          </w:rPr>
          <w:delText>11</w:delText>
        </w:r>
        <w:r w:rsidR="0085604F" w:rsidDel="006C49CF">
          <w:rPr>
            <w:rFonts w:hint="eastAsia"/>
          </w:rPr>
          <w:delText>點用電量差異大的話，那只取用與缺值哪一天相同的星期幾來平均的話，其結果會更精準。</w:delText>
        </w:r>
      </w:del>
    </w:p>
    <w:p w14:paraId="7613FA5D" w14:textId="70E70CDB" w:rsidR="00582686" w:rsidDel="006C49CF" w:rsidRDefault="00582686" w:rsidP="002B07B3">
      <w:pPr>
        <w:rPr>
          <w:del w:id="827" w:author="Demon" w:date="2020-07-08T16:59:00Z"/>
        </w:rPr>
      </w:pPr>
    </w:p>
    <w:p w14:paraId="5CF91ABD" w14:textId="5132C01E" w:rsidR="006874CC" w:rsidDel="006C49CF" w:rsidRDefault="006874CC" w:rsidP="002B07B3">
      <w:pPr>
        <w:rPr>
          <w:del w:id="828" w:author="Demon" w:date="2020-07-08T16:59:00Z"/>
        </w:rPr>
      </w:pPr>
      <w:del w:id="829" w:author="Demon" w:date="2020-07-08T16:59:00Z">
        <w:r w:rsidDel="006C49CF">
          <w:rPr>
            <w:rFonts w:hint="eastAsia"/>
          </w:rPr>
          <w:delText>2</w:delText>
        </w:r>
        <w:r w:rsidDel="006C49CF">
          <w:delText>020.06.14 Hsu</w:delText>
        </w:r>
      </w:del>
    </w:p>
    <w:p w14:paraId="33E5ACDF" w14:textId="42FFC5F1" w:rsidR="006874CC" w:rsidDel="006C49CF" w:rsidRDefault="006874CC" w:rsidP="002B07B3">
      <w:pPr>
        <w:rPr>
          <w:del w:id="830" w:author="Demon" w:date="2020-07-08T16:59:00Z"/>
        </w:rPr>
      </w:pPr>
      <w:del w:id="831" w:author="Demon" w:date="2020-07-08T16:59:00Z">
        <w:r w:rsidDel="006C49CF">
          <w:rPr>
            <w:rFonts w:hint="eastAsia"/>
          </w:rPr>
          <w:delText>將超出平均值</w:delText>
        </w:r>
        <w:r w:rsidDel="006C49CF">
          <w:rPr>
            <w:rFonts w:hint="eastAsia"/>
          </w:rPr>
          <w:delText>3</w:delText>
        </w:r>
        <w:r w:rsidRPr="004273D8" w:rsidDel="006C49CF">
          <w:rPr>
            <w:rFonts w:cstheme="minorHAnsi"/>
          </w:rPr>
          <w:delText>σ</w:delText>
        </w:r>
        <w:r w:rsidDel="006C49CF">
          <w:rPr>
            <w:rFonts w:cstheme="minorHAnsi" w:hint="eastAsia"/>
          </w:rPr>
          <w:delText>的值視為</w:delText>
        </w:r>
        <w:r w:rsidDel="006C49CF">
          <w:rPr>
            <w:rFonts w:cstheme="minorHAnsi" w:hint="eastAsia"/>
          </w:rPr>
          <w:delText>o</w:delText>
        </w:r>
        <w:r w:rsidDel="006C49CF">
          <w:rPr>
            <w:rFonts w:cstheme="minorHAnsi"/>
          </w:rPr>
          <w:delText>utlier</w:delText>
        </w:r>
        <w:r w:rsidDel="006C49CF">
          <w:rPr>
            <w:rFonts w:cstheme="minorHAnsi" w:hint="eastAsia"/>
          </w:rPr>
          <w:delText>是基於假設資料值為常態分布。在我們這個案例</w:delText>
        </w:r>
        <w:r w:rsidR="001A1B61" w:rsidDel="006C49CF">
          <w:rPr>
            <w:rFonts w:cstheme="minorHAnsi" w:hint="eastAsia"/>
          </w:rPr>
          <w:delText>的整個</w:delText>
        </w:r>
        <w:r w:rsidDel="006C49CF">
          <w:rPr>
            <w:rFonts w:cstheme="minorHAnsi" w:hint="eastAsia"/>
          </w:rPr>
          <w:delText>資料值應該不是常態分佈，而是週期性的高低起伏。</w:delText>
        </w:r>
        <w:r w:rsidR="001A1B61" w:rsidDel="006C49CF">
          <w:rPr>
            <w:rFonts w:cstheme="minorHAnsi" w:hint="eastAsia"/>
          </w:rPr>
          <w:delText>因此</w:delText>
        </w:r>
        <w:r w:rsidDel="006C49CF">
          <w:rPr>
            <w:rFonts w:cstheme="minorHAnsi" w:hint="eastAsia"/>
          </w:rPr>
          <w:delText>如果要判斷早上</w:delText>
        </w:r>
        <w:r w:rsidDel="006C49CF">
          <w:rPr>
            <w:rFonts w:cstheme="minorHAnsi" w:hint="eastAsia"/>
          </w:rPr>
          <w:delText>11</w:delText>
        </w:r>
        <w:r w:rsidDel="006C49CF">
          <w:rPr>
            <w:rFonts w:cstheme="minorHAnsi" w:hint="eastAsia"/>
          </w:rPr>
          <w:delText>點的值是否為</w:delText>
        </w:r>
        <w:r w:rsidDel="006C49CF">
          <w:rPr>
            <w:rFonts w:cstheme="minorHAnsi" w:hint="eastAsia"/>
          </w:rPr>
          <w:delText>outlier</w:delText>
        </w:r>
        <w:r w:rsidDel="006C49CF">
          <w:rPr>
            <w:rFonts w:cstheme="minorHAnsi" w:hint="eastAsia"/>
          </w:rPr>
          <w:delText>，</w:delText>
        </w:r>
        <w:r w:rsidR="001A1B61" w:rsidDel="006C49CF">
          <w:rPr>
            <w:rFonts w:cstheme="minorHAnsi" w:hint="eastAsia"/>
          </w:rPr>
          <w:delText>則</w:delText>
        </w:r>
        <w:r w:rsidDel="006C49CF">
          <w:rPr>
            <w:rFonts w:cstheme="minorHAnsi" w:hint="eastAsia"/>
          </w:rPr>
          <w:delText>必須算出</w:delText>
        </w:r>
        <w:r w:rsidDel="006C49CF">
          <w:rPr>
            <w:rFonts w:cstheme="minorHAnsi" w:hint="eastAsia"/>
          </w:rPr>
          <w:delText>11</w:delText>
        </w:r>
        <w:r w:rsidDel="006C49CF">
          <w:rPr>
            <w:rFonts w:cstheme="minorHAnsi" w:hint="eastAsia"/>
          </w:rPr>
          <w:delText>點平均值及標準差</w:delText>
        </w:r>
        <w:r w:rsidR="001A1B61" w:rsidDel="006C49CF">
          <w:rPr>
            <w:rFonts w:cstheme="minorHAnsi" w:hint="eastAsia"/>
          </w:rPr>
          <w:delText>，將該值與</w:delText>
        </w:r>
        <w:r w:rsidR="001A1B61" w:rsidDel="006C49CF">
          <w:rPr>
            <w:rFonts w:cstheme="minorHAnsi" w:hint="eastAsia"/>
          </w:rPr>
          <w:delText>1</w:delText>
        </w:r>
        <w:r w:rsidR="001A1B61" w:rsidDel="006C49CF">
          <w:rPr>
            <w:rFonts w:cstheme="minorHAnsi"/>
          </w:rPr>
          <w:delText>1</w:delText>
        </w:r>
        <w:r w:rsidR="001A1B61" w:rsidDel="006C49CF">
          <w:rPr>
            <w:rFonts w:cstheme="minorHAnsi" w:hint="eastAsia"/>
          </w:rPr>
          <w:delText>點的平均值做比較。</w:delText>
        </w:r>
        <w:r w:rsidR="00860EA4" w:rsidDel="006C49CF">
          <w:rPr>
            <w:rFonts w:cstheme="minorHAnsi" w:hint="eastAsia"/>
          </w:rPr>
          <w:delText>工作日</w:delText>
        </w:r>
        <w:r w:rsidR="00860EA4" w:rsidDel="006C49CF">
          <w:rPr>
            <w:rFonts w:cstheme="minorHAnsi" w:hint="eastAsia"/>
          </w:rPr>
          <w:delText>(</w:delText>
        </w:r>
        <w:r w:rsidR="00860EA4" w:rsidDel="006C49CF">
          <w:rPr>
            <w:rFonts w:cstheme="minorHAnsi" w:hint="eastAsia"/>
          </w:rPr>
          <w:delText>非工作日</w:delText>
        </w:r>
        <w:r w:rsidR="00860EA4" w:rsidDel="006C49CF">
          <w:rPr>
            <w:rFonts w:cstheme="minorHAnsi" w:hint="eastAsia"/>
          </w:rPr>
          <w:delText>)</w:delText>
        </w:r>
        <w:r w:rsidR="00860EA4" w:rsidDel="006C49CF">
          <w:rPr>
            <w:rFonts w:cstheme="minorHAnsi" w:hint="eastAsia"/>
          </w:rPr>
          <w:delText>的</w:delText>
        </w:r>
        <w:r w:rsidR="00860EA4" w:rsidDel="006C49CF">
          <w:rPr>
            <w:rFonts w:cstheme="minorHAnsi" w:hint="eastAsia"/>
          </w:rPr>
          <w:delText>11</w:delText>
        </w:r>
        <w:r w:rsidR="00860EA4" w:rsidDel="006C49CF">
          <w:rPr>
            <w:rFonts w:cstheme="minorHAnsi" w:hint="eastAsia"/>
          </w:rPr>
          <w:delText>點的值，理論上應該差不多，工作日</w:delText>
        </w:r>
        <w:r w:rsidR="00860EA4" w:rsidDel="006C49CF">
          <w:rPr>
            <w:rFonts w:cstheme="minorHAnsi" w:hint="eastAsia"/>
          </w:rPr>
          <w:delText>(</w:delText>
        </w:r>
        <w:r w:rsidR="00860EA4" w:rsidDel="006C49CF">
          <w:rPr>
            <w:rFonts w:cstheme="minorHAnsi" w:hint="eastAsia"/>
          </w:rPr>
          <w:delText>非工作日</w:delText>
        </w:r>
        <w:r w:rsidR="00860EA4" w:rsidDel="006C49CF">
          <w:rPr>
            <w:rFonts w:cstheme="minorHAnsi" w:hint="eastAsia"/>
          </w:rPr>
          <w:delText>)</w:delText>
        </w:r>
        <w:r w:rsidR="00860EA4" w:rsidDel="006C49CF">
          <w:rPr>
            <w:rFonts w:cstheme="minorHAnsi" w:hint="eastAsia"/>
          </w:rPr>
          <w:delText>的</w:delText>
        </w:r>
        <w:r w:rsidR="00860EA4" w:rsidDel="006C49CF">
          <w:rPr>
            <w:rFonts w:cstheme="minorHAnsi" w:hint="eastAsia"/>
          </w:rPr>
          <w:delText>11</w:delText>
        </w:r>
        <w:r w:rsidR="00860EA4" w:rsidDel="006C49CF">
          <w:rPr>
            <w:rFonts w:cstheme="minorHAnsi" w:hint="eastAsia"/>
          </w:rPr>
          <w:delText>點的值應該是常態分佈。</w:delText>
        </w:r>
      </w:del>
    </w:p>
    <w:p w14:paraId="7C028143" w14:textId="69597608" w:rsidR="006874CC" w:rsidRPr="006874CC" w:rsidDel="006C49CF" w:rsidRDefault="006874CC" w:rsidP="002B07B3">
      <w:pPr>
        <w:rPr>
          <w:del w:id="832" w:author="Demon" w:date="2020-07-08T16:59:00Z"/>
        </w:rPr>
      </w:pPr>
    </w:p>
    <w:p w14:paraId="6FE83186" w14:textId="540B202D" w:rsidR="00226F72" w:rsidDel="006C49CF" w:rsidRDefault="00226F72" w:rsidP="002B07B3">
      <w:pPr>
        <w:rPr>
          <w:del w:id="833" w:author="Demon" w:date="2020-07-08T16:59:00Z"/>
        </w:rPr>
      </w:pPr>
      <w:del w:id="834" w:author="Demon" w:date="2020-07-08T16:59:00Z">
        <w:r w:rsidDel="006C49CF">
          <w:rPr>
            <w:rFonts w:hint="eastAsia"/>
          </w:rPr>
          <w:delText>2020.06.14 Zho-Hong</w:delText>
        </w:r>
      </w:del>
    </w:p>
    <w:p w14:paraId="222C8C40" w14:textId="6EDEC6EF" w:rsidR="00226F72" w:rsidDel="006C49CF" w:rsidRDefault="00226F72" w:rsidP="002B07B3">
      <w:pPr>
        <w:rPr>
          <w:del w:id="835" w:author="Demon" w:date="2020-07-08T16:59:00Z"/>
        </w:rPr>
      </w:pPr>
      <w:del w:id="836" w:author="Demon" w:date="2020-07-08T16:59:00Z">
        <w:r w:rsidDel="006C49CF">
          <w:rPr>
            <w:rFonts w:hint="eastAsia"/>
          </w:rPr>
          <w:delText>不多</w:delText>
        </w:r>
      </w:del>
    </w:p>
    <w:p w14:paraId="1C9F0A59" w14:textId="7A456AAD" w:rsidR="00226F72" w:rsidDel="006C49CF" w:rsidRDefault="00226F72" w:rsidP="002B07B3">
      <w:pPr>
        <w:rPr>
          <w:del w:id="837" w:author="Demon" w:date="2020-07-08T16:59:00Z"/>
        </w:rPr>
      </w:pPr>
      <w:del w:id="838" w:author="Demon" w:date="2020-07-08T16:59:00Z">
        <w:r w:rsidRPr="00226F72" w:rsidDel="006C49CF">
          <w:rPr>
            <w:noProof/>
          </w:rPr>
          <w:drawing>
            <wp:inline distT="0" distB="0" distL="0" distR="0" wp14:anchorId="4E9DABE6" wp14:editId="11D869F4">
              <wp:extent cx="5486400" cy="2010410"/>
              <wp:effectExtent l="0" t="0" r="0" b="889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010410"/>
                      </a:xfrm>
                      <a:prstGeom prst="rect">
                        <a:avLst/>
                      </a:prstGeom>
                    </pic:spPr>
                  </pic:pic>
                </a:graphicData>
              </a:graphic>
            </wp:inline>
          </w:drawing>
        </w:r>
      </w:del>
    </w:p>
    <w:p w14:paraId="36656F7C" w14:textId="6C2D36AD" w:rsidR="00226F72" w:rsidDel="006C49CF" w:rsidRDefault="00226F72" w:rsidP="002B07B3">
      <w:pPr>
        <w:rPr>
          <w:del w:id="839" w:author="Demon" w:date="2020-07-08T16:59:00Z"/>
        </w:rPr>
      </w:pPr>
      <w:del w:id="840" w:author="Demon" w:date="2020-07-08T16:59:00Z">
        <w:r w:rsidDel="006C49CF">
          <w:rPr>
            <w:rFonts w:hint="eastAsia"/>
          </w:rPr>
          <w:delText>就剛好落在這幾個區間</w:delText>
        </w:r>
        <w:r w:rsidDel="006C49CF">
          <w:rPr>
            <w:rFonts w:hint="eastAsia"/>
          </w:rPr>
          <w:delText xml:space="preserve"> 12/2</w:delText>
        </w:r>
        <w:r w:rsidDel="006C49CF">
          <w:rPr>
            <w:rFonts w:hint="eastAsia"/>
          </w:rPr>
          <w:delText>號</w:delText>
        </w:r>
        <w:r w:rsidDel="006C49CF">
          <w:rPr>
            <w:rFonts w:hint="eastAsia"/>
          </w:rPr>
          <w:delText xml:space="preserve"> </w:delText>
        </w:r>
        <w:r w:rsidDel="006C49CF">
          <w:rPr>
            <w:rFonts w:hint="eastAsia"/>
          </w:rPr>
          <w:delText>清明連假這些</w:delText>
        </w:r>
        <w:r w:rsidDel="006C49CF">
          <w:rPr>
            <w:rFonts w:hint="eastAsia"/>
          </w:rPr>
          <w:delText xml:space="preserve"> 9</w:delText>
        </w:r>
        <w:r w:rsidDel="006C49CF">
          <w:rPr>
            <w:rFonts w:hint="eastAsia"/>
          </w:rPr>
          <w:delText>月那串也是</w:delText>
        </w:r>
        <w:r w:rsidDel="006C49CF">
          <w:rPr>
            <w:rFonts w:hint="eastAsia"/>
          </w:rPr>
          <w:delText xml:space="preserve"> </w:delText>
        </w:r>
        <w:r w:rsidDel="006C49CF">
          <w:rPr>
            <w:rFonts w:hint="eastAsia"/>
          </w:rPr>
          <w:delText>不過</w:delText>
        </w:r>
        <w:r w:rsidDel="006C49CF">
          <w:rPr>
            <w:rFonts w:hint="eastAsia"/>
          </w:rPr>
          <w:delText>9</w:delText>
        </w:r>
        <w:r w:rsidDel="006C49CF">
          <w:rPr>
            <w:rFonts w:hint="eastAsia"/>
          </w:rPr>
          <w:delText>月的我補掉了</w:delText>
        </w:r>
      </w:del>
    </w:p>
    <w:p w14:paraId="31FE5272" w14:textId="3EDC3C5F" w:rsidR="00187D10" w:rsidDel="006C49CF" w:rsidRDefault="002E5930" w:rsidP="002B07B3">
      <w:pPr>
        <w:rPr>
          <w:del w:id="841" w:author="Demon" w:date="2020-07-08T16:59:00Z"/>
        </w:rPr>
      </w:pPr>
      <w:del w:id="842" w:author="Demon" w:date="2020-07-08T16:59:00Z">
        <w:r w:rsidDel="006C49CF">
          <w:rPr>
            <w:rFonts w:hint="eastAsia"/>
          </w:rPr>
          <w:delText>共計</w:delText>
        </w:r>
        <w:r w:rsidDel="006C49CF">
          <w:rPr>
            <w:rFonts w:hint="eastAsia"/>
          </w:rPr>
          <w:delText>:</w:delText>
        </w:r>
      </w:del>
    </w:p>
    <w:p w14:paraId="6B87CE76" w14:textId="0C43D0F0" w:rsidR="002E5930" w:rsidDel="006C49CF" w:rsidRDefault="002E5930" w:rsidP="00F019D2">
      <w:pPr>
        <w:pStyle w:val="a7"/>
        <w:numPr>
          <w:ilvl w:val="0"/>
          <w:numId w:val="52"/>
        </w:numPr>
        <w:ind w:leftChars="0"/>
        <w:rPr>
          <w:del w:id="843" w:author="Demon" w:date="2020-07-08T16:59:00Z"/>
        </w:rPr>
      </w:pPr>
      <w:del w:id="844" w:author="Demon" w:date="2020-07-08T16:59:00Z">
        <w:r w:rsidDel="006C49CF">
          <w:rPr>
            <w:rFonts w:hint="eastAsia"/>
          </w:rPr>
          <w:delText>九月缺值</w:delText>
        </w:r>
        <w:r w:rsidDel="006C49CF">
          <w:rPr>
            <w:rFonts w:hint="eastAsia"/>
          </w:rPr>
          <w:delText xml:space="preserve"> :  36</w:delText>
        </w:r>
        <w:r w:rsidDel="006C49CF">
          <w:rPr>
            <w:rFonts w:hint="eastAsia"/>
          </w:rPr>
          <w:delText>筆</w:delText>
        </w:r>
        <w:r w:rsidDel="006C49CF">
          <w:rPr>
            <w:rFonts w:hint="eastAsia"/>
          </w:rPr>
          <w:delText xml:space="preserve"> (</w:delText>
        </w:r>
        <w:r w:rsidDel="006C49CF">
          <w:rPr>
            <w:rFonts w:hint="eastAsia"/>
          </w:rPr>
          <w:delText>前後相同天補值</w:delText>
        </w:r>
        <w:r w:rsidDel="006C49CF">
          <w:rPr>
            <w:rFonts w:hint="eastAsia"/>
          </w:rPr>
          <w:delText>)</w:delText>
        </w:r>
      </w:del>
    </w:p>
    <w:p w14:paraId="7833B02E" w14:textId="009E9D15" w:rsidR="002E5930" w:rsidDel="006C49CF" w:rsidRDefault="002E5930" w:rsidP="00F019D2">
      <w:pPr>
        <w:pStyle w:val="a7"/>
        <w:numPr>
          <w:ilvl w:val="0"/>
          <w:numId w:val="52"/>
        </w:numPr>
        <w:ind w:leftChars="0"/>
        <w:rPr>
          <w:del w:id="845" w:author="Demon" w:date="2020-07-08T16:59:00Z"/>
        </w:rPr>
      </w:pPr>
      <w:del w:id="846" w:author="Demon" w:date="2020-07-08T16:59:00Z">
        <w:r w:rsidDel="006C49CF">
          <w:rPr>
            <w:rFonts w:hint="eastAsia"/>
          </w:rPr>
          <w:delText xml:space="preserve">12/2 </w:delText>
        </w:r>
        <w:r w:rsidDel="006C49CF">
          <w:rPr>
            <w:rFonts w:hint="eastAsia"/>
          </w:rPr>
          <w:delText>含</w:delText>
        </w:r>
        <w:r w:rsidDel="006C49CF">
          <w:rPr>
            <w:rFonts w:hint="eastAsia"/>
          </w:rPr>
          <w:delText>0</w:delText>
        </w:r>
        <w:r w:rsidDel="006C49CF">
          <w:rPr>
            <w:rFonts w:hint="eastAsia"/>
          </w:rPr>
          <w:delText>以及</w:delText>
        </w:r>
        <w:r w:rsidDel="006C49CF">
          <w:rPr>
            <w:rFonts w:hint="eastAsia"/>
          </w:rPr>
          <w:delText>3</w:delText>
        </w:r>
        <w:r w:rsidRPr="004273D8" w:rsidDel="006C49CF">
          <w:rPr>
            <w:rFonts w:cstheme="minorHAnsi"/>
          </w:rPr>
          <w:delText>σ</w:delText>
        </w:r>
        <w:r w:rsidDel="006C49CF">
          <w:rPr>
            <w:rFonts w:cstheme="minorHAnsi" w:hint="eastAsia"/>
          </w:rPr>
          <w:delText xml:space="preserve"> </w:delText>
        </w:r>
        <w:r w:rsidDel="006C49CF">
          <w:rPr>
            <w:rFonts w:hint="eastAsia"/>
          </w:rPr>
          <w:delText>:</w:delText>
        </w:r>
        <w:r w:rsidR="002B4722" w:rsidDel="006C49CF">
          <w:rPr>
            <w:rFonts w:hint="eastAsia"/>
          </w:rPr>
          <w:delText xml:space="preserve"> 14</w:delText>
        </w:r>
        <w:r w:rsidDel="006C49CF">
          <w:rPr>
            <w:rFonts w:hint="eastAsia"/>
          </w:rPr>
          <w:delText>筆</w:delText>
        </w:r>
        <w:r w:rsidDel="006C49CF">
          <w:rPr>
            <w:rFonts w:hint="eastAsia"/>
          </w:rPr>
          <w:delText>(</w:delText>
        </w:r>
        <w:r w:rsidDel="006C49CF">
          <w:rPr>
            <w:rFonts w:hint="eastAsia"/>
          </w:rPr>
          <w:delText>前後相同天補值</w:delText>
        </w:r>
        <w:r w:rsidDel="006C49CF">
          <w:rPr>
            <w:rFonts w:hint="eastAsia"/>
          </w:rPr>
          <w:delText>)</w:delText>
        </w:r>
      </w:del>
    </w:p>
    <w:p w14:paraId="60304905" w14:textId="7B36549F" w:rsidR="002B4722" w:rsidDel="006C49CF" w:rsidRDefault="002B4722" w:rsidP="002B4722">
      <w:pPr>
        <w:pStyle w:val="a7"/>
        <w:numPr>
          <w:ilvl w:val="1"/>
          <w:numId w:val="52"/>
        </w:numPr>
        <w:ind w:leftChars="0"/>
        <w:rPr>
          <w:del w:id="847" w:author="Demon" w:date="2020-07-08T16:59:00Z"/>
        </w:rPr>
      </w:pPr>
      <w:del w:id="848" w:author="Demon" w:date="2020-07-08T16:59:00Z">
        <w:r w:rsidDel="006C49CF">
          <w:rPr>
            <w:rFonts w:hint="eastAsia"/>
          </w:rPr>
          <w:delText xml:space="preserve">0 </w:delText>
        </w:r>
        <w:r w:rsidDel="006C49CF">
          <w:rPr>
            <w:rFonts w:hint="eastAsia"/>
          </w:rPr>
          <w:delText>總數</w:delText>
        </w:r>
        <w:r w:rsidDel="006C49CF">
          <w:rPr>
            <w:rFonts w:hint="eastAsia"/>
          </w:rPr>
          <w:delText>:7</w:delText>
        </w:r>
        <w:r w:rsidDel="006C49CF">
          <w:rPr>
            <w:rFonts w:hint="eastAsia"/>
          </w:rPr>
          <w:delText>筆</w:delText>
        </w:r>
      </w:del>
    </w:p>
    <w:p w14:paraId="3F2B4CDF" w14:textId="5C6BBE87" w:rsidR="002B4722" w:rsidDel="006C49CF" w:rsidRDefault="002B4722" w:rsidP="002B4722">
      <w:pPr>
        <w:pStyle w:val="a7"/>
        <w:numPr>
          <w:ilvl w:val="1"/>
          <w:numId w:val="52"/>
        </w:numPr>
        <w:ind w:leftChars="0"/>
        <w:rPr>
          <w:del w:id="849" w:author="Demon" w:date="2020-07-08T16:59:00Z"/>
        </w:rPr>
      </w:pPr>
      <w:del w:id="850" w:author="Demon" w:date="2020-07-08T16:59:00Z">
        <w:r w:rsidDel="006C49CF">
          <w:rPr>
            <w:rFonts w:hint="eastAsia"/>
          </w:rPr>
          <w:delText>3</w:delText>
        </w:r>
        <w:r w:rsidRPr="004273D8" w:rsidDel="006C49CF">
          <w:rPr>
            <w:rFonts w:cstheme="minorHAnsi"/>
          </w:rPr>
          <w:delText>σ</w:delText>
        </w:r>
        <w:r w:rsidDel="006C49CF">
          <w:rPr>
            <w:rFonts w:cstheme="minorHAnsi" w:hint="eastAsia"/>
          </w:rPr>
          <w:delText xml:space="preserve">  </w:delText>
        </w:r>
        <w:r w:rsidDel="006C49CF">
          <w:rPr>
            <w:rFonts w:cstheme="minorHAnsi" w:hint="eastAsia"/>
          </w:rPr>
          <w:delText xml:space="preserve">　</w:delText>
        </w:r>
        <w:r w:rsidDel="006C49CF">
          <w:rPr>
            <w:rFonts w:cstheme="minorHAnsi" w:hint="eastAsia"/>
          </w:rPr>
          <w:delText>:7</w:delText>
        </w:r>
        <w:r w:rsidDel="006C49CF">
          <w:rPr>
            <w:rFonts w:cstheme="minorHAnsi" w:hint="eastAsia"/>
          </w:rPr>
          <w:delText>筆</w:delText>
        </w:r>
        <w:r w:rsidDel="006C49CF">
          <w:rPr>
            <w:rFonts w:cstheme="minorHAnsi" w:hint="eastAsia"/>
          </w:rPr>
          <w:delText xml:space="preserve"> </w:delText>
        </w:r>
      </w:del>
    </w:p>
    <w:p w14:paraId="3C6F2FAD" w14:textId="05F945F4" w:rsidR="002E5930" w:rsidRPr="002B4722" w:rsidDel="006C49CF" w:rsidRDefault="002E5930" w:rsidP="00F019D2">
      <w:pPr>
        <w:pStyle w:val="a7"/>
        <w:numPr>
          <w:ilvl w:val="0"/>
          <w:numId w:val="52"/>
        </w:numPr>
        <w:ind w:leftChars="0"/>
        <w:rPr>
          <w:del w:id="851" w:author="Demon" w:date="2020-07-08T16:59:00Z"/>
        </w:rPr>
      </w:pPr>
      <w:del w:id="852" w:author="Demon" w:date="2020-07-08T16:59:00Z">
        <w:r w:rsidDel="006C49CF">
          <w:rPr>
            <w:rFonts w:hint="eastAsia"/>
          </w:rPr>
          <w:delText>清明連假含</w:delText>
        </w:r>
        <w:r w:rsidDel="006C49CF">
          <w:rPr>
            <w:rFonts w:hint="eastAsia"/>
          </w:rPr>
          <w:delText>0</w:delText>
        </w:r>
        <w:r w:rsidDel="006C49CF">
          <w:rPr>
            <w:rFonts w:hint="eastAsia"/>
          </w:rPr>
          <w:delText>以及</w:delText>
        </w:r>
        <w:r w:rsidDel="006C49CF">
          <w:rPr>
            <w:rFonts w:hint="eastAsia"/>
          </w:rPr>
          <w:delText>3</w:delText>
        </w:r>
        <w:r w:rsidRPr="004273D8" w:rsidDel="006C49CF">
          <w:rPr>
            <w:rFonts w:cstheme="minorHAnsi"/>
          </w:rPr>
          <w:delText>σ</w:delText>
        </w:r>
        <w:r w:rsidDel="006C49CF">
          <w:rPr>
            <w:rFonts w:cstheme="minorHAnsi" w:hint="eastAsia"/>
          </w:rPr>
          <w:delText xml:space="preserve"> : 7</w:delText>
        </w:r>
        <w:r w:rsidDel="006C49CF">
          <w:rPr>
            <w:rFonts w:cstheme="minorHAnsi" w:hint="eastAsia"/>
          </w:rPr>
          <w:delText>筆</w:delText>
        </w:r>
        <w:r w:rsidDel="006C49CF">
          <w:rPr>
            <w:rFonts w:cstheme="minorHAnsi" w:hint="eastAsia"/>
          </w:rPr>
          <w:delText xml:space="preserve"> (</w:delText>
        </w:r>
        <w:r w:rsidDel="006C49CF">
          <w:rPr>
            <w:rFonts w:cstheme="minorHAnsi" w:hint="eastAsia"/>
          </w:rPr>
          <w:delText>線性補值</w:delText>
        </w:r>
        <w:r w:rsidDel="006C49CF">
          <w:rPr>
            <w:rFonts w:cstheme="minorHAnsi" w:hint="eastAsia"/>
          </w:rPr>
          <w:delText>)</w:delText>
        </w:r>
        <w:r w:rsidR="00E16940" w:rsidDel="006C49CF">
          <w:rPr>
            <w:rFonts w:cstheme="minorHAnsi" w:hint="eastAsia"/>
          </w:rPr>
          <w:delText xml:space="preserve"> </w:delText>
        </w:r>
      </w:del>
    </w:p>
    <w:p w14:paraId="461C3B65" w14:textId="7434FE60" w:rsidR="002B4722" w:rsidDel="006C49CF" w:rsidRDefault="002B4722" w:rsidP="002B4722">
      <w:pPr>
        <w:pStyle w:val="a7"/>
        <w:numPr>
          <w:ilvl w:val="1"/>
          <w:numId w:val="52"/>
        </w:numPr>
        <w:ind w:leftChars="0"/>
        <w:rPr>
          <w:del w:id="853" w:author="Demon" w:date="2020-07-08T16:59:00Z"/>
        </w:rPr>
      </w:pPr>
      <w:del w:id="854" w:author="Demon" w:date="2020-07-08T16:59:00Z">
        <w:r w:rsidDel="006C49CF">
          <w:rPr>
            <w:rFonts w:hint="eastAsia"/>
          </w:rPr>
          <w:delText xml:space="preserve">0 </w:delText>
        </w:r>
        <w:r w:rsidDel="006C49CF">
          <w:rPr>
            <w:rFonts w:hint="eastAsia"/>
          </w:rPr>
          <w:delText>總數</w:delText>
        </w:r>
        <w:r w:rsidDel="006C49CF">
          <w:rPr>
            <w:rFonts w:hint="eastAsia"/>
          </w:rPr>
          <w:delText>:6</w:delText>
        </w:r>
        <w:r w:rsidDel="006C49CF">
          <w:rPr>
            <w:rFonts w:hint="eastAsia"/>
          </w:rPr>
          <w:delText>筆</w:delText>
        </w:r>
      </w:del>
    </w:p>
    <w:p w14:paraId="5BB3DC6A" w14:textId="53C67065" w:rsidR="002B4722" w:rsidRPr="002E5930" w:rsidDel="006C49CF" w:rsidRDefault="002B4722" w:rsidP="002B4722">
      <w:pPr>
        <w:pStyle w:val="a7"/>
        <w:numPr>
          <w:ilvl w:val="1"/>
          <w:numId w:val="52"/>
        </w:numPr>
        <w:ind w:leftChars="0"/>
        <w:rPr>
          <w:del w:id="855" w:author="Demon" w:date="2020-07-08T16:59:00Z"/>
        </w:rPr>
      </w:pPr>
      <w:del w:id="856" w:author="Demon" w:date="2020-07-08T16:59:00Z">
        <w:r w:rsidDel="006C49CF">
          <w:rPr>
            <w:rFonts w:hint="eastAsia"/>
          </w:rPr>
          <w:delText>3</w:delText>
        </w:r>
        <w:r w:rsidRPr="002B4722" w:rsidDel="006C49CF">
          <w:rPr>
            <w:rFonts w:cstheme="minorHAnsi"/>
          </w:rPr>
          <w:delText>σ</w:delText>
        </w:r>
        <w:r w:rsidRPr="002B4722" w:rsidDel="006C49CF">
          <w:rPr>
            <w:rFonts w:cstheme="minorHAnsi" w:hint="eastAsia"/>
          </w:rPr>
          <w:delText xml:space="preserve">  </w:delText>
        </w:r>
        <w:r w:rsidRPr="002B4722" w:rsidDel="006C49CF">
          <w:rPr>
            <w:rFonts w:cstheme="minorHAnsi" w:hint="eastAsia"/>
          </w:rPr>
          <w:delText xml:space="preserve">　</w:delText>
        </w:r>
        <w:r w:rsidRPr="002B4722" w:rsidDel="006C49CF">
          <w:rPr>
            <w:rFonts w:cstheme="minorHAnsi" w:hint="eastAsia"/>
          </w:rPr>
          <w:delText>:</w:delText>
        </w:r>
        <w:r w:rsidDel="006C49CF">
          <w:rPr>
            <w:rFonts w:cstheme="minorHAnsi" w:hint="eastAsia"/>
          </w:rPr>
          <w:delText>1</w:delText>
        </w:r>
        <w:r w:rsidRPr="002B4722" w:rsidDel="006C49CF">
          <w:rPr>
            <w:rFonts w:cstheme="minorHAnsi" w:hint="eastAsia"/>
          </w:rPr>
          <w:delText>筆</w:delText>
        </w:r>
        <w:r w:rsidRPr="002B4722" w:rsidDel="006C49CF">
          <w:rPr>
            <w:rFonts w:cstheme="minorHAnsi" w:hint="eastAsia"/>
          </w:rPr>
          <w:delText xml:space="preserve"> </w:delText>
        </w:r>
      </w:del>
    </w:p>
    <w:p w14:paraId="5867D396" w14:textId="5EE7D310" w:rsidR="002B4722" w:rsidDel="006C49CF" w:rsidRDefault="002E5930" w:rsidP="002B4722">
      <w:pPr>
        <w:pStyle w:val="a7"/>
        <w:numPr>
          <w:ilvl w:val="0"/>
          <w:numId w:val="52"/>
        </w:numPr>
        <w:ind w:leftChars="0"/>
        <w:rPr>
          <w:del w:id="857" w:author="Demon" w:date="2020-07-08T16:59:00Z"/>
        </w:rPr>
      </w:pPr>
      <w:del w:id="858" w:author="Demon" w:date="2020-07-08T16:59:00Z">
        <w:r w:rsidDel="006C49CF">
          <w:rPr>
            <w:rFonts w:hint="eastAsia"/>
          </w:rPr>
          <w:delText>共計</w:delText>
        </w:r>
        <w:r w:rsidDel="006C49CF">
          <w:rPr>
            <w:rFonts w:hint="eastAsia"/>
          </w:rPr>
          <w:delText xml:space="preserve"> 5</w:delText>
        </w:r>
        <w:r w:rsidR="002B4722" w:rsidDel="006C49CF">
          <w:rPr>
            <w:rFonts w:hint="eastAsia"/>
          </w:rPr>
          <w:delText>7</w:delText>
        </w:r>
        <w:r w:rsidDel="006C49CF">
          <w:rPr>
            <w:rFonts w:hint="eastAsia"/>
          </w:rPr>
          <w:delText>筆異常值</w:delText>
        </w:r>
      </w:del>
    </w:p>
    <w:p w14:paraId="126CD9A5" w14:textId="7E990285" w:rsidR="002B4722" w:rsidDel="006C49CF" w:rsidRDefault="002B4722" w:rsidP="002B07B3">
      <w:pPr>
        <w:rPr>
          <w:del w:id="859" w:author="Demon" w:date="2020-07-08T16:59:00Z"/>
        </w:rPr>
      </w:pPr>
    </w:p>
    <w:p w14:paraId="7189D74E" w14:textId="4E9B9716" w:rsidR="009C789B" w:rsidDel="006C49CF" w:rsidRDefault="009C789B" w:rsidP="002B07B3">
      <w:pPr>
        <w:rPr>
          <w:del w:id="860" w:author="Demon" w:date="2020-07-08T16:59:00Z"/>
        </w:rPr>
      </w:pPr>
      <w:del w:id="861" w:author="Demon" w:date="2020-07-08T16:59:00Z">
        <w:r w:rsidDel="006C49CF">
          <w:rPr>
            <w:rFonts w:hint="eastAsia"/>
          </w:rPr>
          <w:delText>另外要更正一件事情</w:delText>
        </w:r>
        <w:r w:rsidDel="006C49CF">
          <w:rPr>
            <w:rFonts w:hint="eastAsia"/>
          </w:rPr>
          <w:delText xml:space="preserve"> </w:delText>
        </w:r>
        <w:r w:rsidDel="006C49CF">
          <w:rPr>
            <w:rFonts w:hint="eastAsia"/>
          </w:rPr>
          <w:delText>我剛算錯</w:delText>
        </w:r>
      </w:del>
    </w:p>
    <w:p w14:paraId="04CB46B1" w14:textId="302FCF1F" w:rsidR="00F44E89" w:rsidDel="006C49CF" w:rsidRDefault="009C789B" w:rsidP="00304FC2">
      <w:pPr>
        <w:pStyle w:val="a7"/>
        <w:numPr>
          <w:ilvl w:val="0"/>
          <w:numId w:val="54"/>
        </w:numPr>
        <w:ind w:leftChars="0"/>
        <w:rPr>
          <w:del w:id="862" w:author="Demon" w:date="2020-07-08T16:59:00Z"/>
        </w:rPr>
      </w:pPr>
      <w:del w:id="863" w:author="Demon" w:date="2020-07-08T16:59:00Z">
        <w:r w:rsidDel="006C49CF">
          <w:rPr>
            <w:rFonts w:hint="eastAsia"/>
          </w:rPr>
          <w:delText>在尚未處理前</w:delText>
        </w:r>
        <w:r w:rsidR="00F44E89" w:rsidDel="006C49CF">
          <w:rPr>
            <w:rFonts w:hint="eastAsia"/>
          </w:rPr>
          <w:delText xml:space="preserve"> </w:delText>
        </w:r>
        <w:r w:rsidR="00F44E89" w:rsidDel="006C49CF">
          <w:rPr>
            <w:rFonts w:hint="eastAsia"/>
          </w:rPr>
          <w:delText>以下不將</w:delText>
        </w:r>
        <w:r w:rsidR="00F44E89" w:rsidDel="006C49CF">
          <w:rPr>
            <w:rFonts w:hint="eastAsia"/>
          </w:rPr>
          <w:delText>9</w:delText>
        </w:r>
        <w:r w:rsidR="00F44E89" w:rsidDel="006C49CF">
          <w:rPr>
            <w:rFonts w:hint="eastAsia"/>
          </w:rPr>
          <w:delText>月缺失值那部分做計算</w:delText>
        </w:r>
      </w:del>
    </w:p>
    <w:p w14:paraId="4AC3F71E" w14:textId="20FB1980" w:rsidR="00F44E89" w:rsidDel="006C49CF" w:rsidRDefault="00F44E89" w:rsidP="00304FC2">
      <w:pPr>
        <w:pStyle w:val="a7"/>
        <w:numPr>
          <w:ilvl w:val="1"/>
          <w:numId w:val="54"/>
        </w:numPr>
        <w:ind w:leftChars="0"/>
        <w:rPr>
          <w:del w:id="864" w:author="Demon" w:date="2020-07-08T16:59:00Z"/>
        </w:rPr>
      </w:pPr>
      <w:del w:id="865" w:author="Demon" w:date="2020-07-08T16:59:00Z">
        <w:r w:rsidDel="006C49CF">
          <w:rPr>
            <w:rFonts w:hint="eastAsia"/>
          </w:rPr>
          <w:delText>平均數</w:delText>
        </w:r>
        <w:r w:rsidDel="006C49CF">
          <w:rPr>
            <w:rFonts w:hint="eastAsia"/>
          </w:rPr>
          <w:delText>:</w:delText>
        </w:r>
        <w:r w:rsidRPr="00F44E89" w:rsidDel="006C49CF">
          <w:delText xml:space="preserve"> 311.6833033367627</w:delText>
        </w:r>
      </w:del>
    </w:p>
    <w:p w14:paraId="67A0135C" w14:textId="49D93475" w:rsidR="00F44E89" w:rsidDel="006C49CF" w:rsidRDefault="00F44E89" w:rsidP="00304FC2">
      <w:pPr>
        <w:pStyle w:val="a7"/>
        <w:numPr>
          <w:ilvl w:val="1"/>
          <w:numId w:val="54"/>
        </w:numPr>
        <w:ind w:leftChars="0"/>
        <w:rPr>
          <w:del w:id="866" w:author="Demon" w:date="2020-07-08T16:59:00Z"/>
        </w:rPr>
      </w:pPr>
      <w:del w:id="867" w:author="Demon" w:date="2020-07-08T16:59:00Z">
        <w:r w:rsidDel="006C49CF">
          <w:rPr>
            <w:rFonts w:hint="eastAsia"/>
          </w:rPr>
          <w:delText>標準差</w:delText>
        </w:r>
        <w:r w:rsidDel="006C49CF">
          <w:rPr>
            <w:rFonts w:hint="eastAsia"/>
          </w:rPr>
          <w:delText>:</w:delText>
        </w:r>
        <w:r w:rsidRPr="00F44E89" w:rsidDel="006C49CF">
          <w:delText xml:space="preserve"> 90.93060602674406</w:delText>
        </w:r>
      </w:del>
    </w:p>
    <w:p w14:paraId="427AFBF1" w14:textId="51DD0652" w:rsidR="00F44E89" w:rsidDel="006C49CF" w:rsidRDefault="00F44E89" w:rsidP="00304FC2">
      <w:pPr>
        <w:pStyle w:val="a7"/>
        <w:numPr>
          <w:ilvl w:val="1"/>
          <w:numId w:val="54"/>
        </w:numPr>
        <w:ind w:leftChars="0"/>
        <w:rPr>
          <w:del w:id="868" w:author="Demon" w:date="2020-07-08T16:59:00Z"/>
        </w:rPr>
      </w:pPr>
      <w:del w:id="869" w:author="Demon" w:date="2020-07-08T16:59:00Z">
        <w:r w:rsidDel="006C49CF">
          <w:rPr>
            <w:rFonts w:hint="eastAsia"/>
          </w:rPr>
          <w:delText>平均數</w:delText>
        </w:r>
        <w:r w:rsidDel="006C49CF">
          <w:rPr>
            <w:rFonts w:hint="eastAsia"/>
          </w:rPr>
          <w:delText>-3</w:delText>
        </w:r>
        <w:r w:rsidDel="006C49CF">
          <w:rPr>
            <w:rFonts w:hint="eastAsia"/>
          </w:rPr>
          <w:delText>個標準差</w:delText>
        </w:r>
        <w:r w:rsidDel="006C49CF">
          <w:rPr>
            <w:rFonts w:hint="eastAsia"/>
          </w:rPr>
          <w:delText>:</w:delText>
        </w:r>
        <w:r w:rsidRPr="00F44E89" w:rsidDel="006C49CF">
          <w:delText xml:space="preserve"> 38.89148525653053</w:delText>
        </w:r>
      </w:del>
    </w:p>
    <w:p w14:paraId="50E4721B" w14:textId="27484FFB" w:rsidR="00F44E89" w:rsidDel="006C49CF" w:rsidRDefault="00F44E89" w:rsidP="00304FC2">
      <w:pPr>
        <w:pStyle w:val="a7"/>
        <w:ind w:leftChars="0" w:left="960"/>
        <w:rPr>
          <w:del w:id="870" w:author="Demon" w:date="2020-07-08T16:59:00Z"/>
        </w:rPr>
      </w:pPr>
    </w:p>
    <w:p w14:paraId="1901B502" w14:textId="65124D91" w:rsidR="009C789B" w:rsidDel="006C49CF" w:rsidRDefault="00F44E89" w:rsidP="00304FC2">
      <w:pPr>
        <w:pStyle w:val="a7"/>
        <w:numPr>
          <w:ilvl w:val="0"/>
          <w:numId w:val="54"/>
        </w:numPr>
        <w:ind w:leftChars="0"/>
        <w:rPr>
          <w:del w:id="871" w:author="Demon" w:date="2020-07-08T16:59:00Z"/>
        </w:rPr>
      </w:pPr>
      <w:del w:id="872" w:author="Demon" w:date="2020-07-08T16:59:00Z">
        <w:r w:rsidDel="006C49CF">
          <w:rPr>
            <w:rFonts w:hint="eastAsia"/>
          </w:rPr>
          <w:delText>所有</w:delText>
        </w:r>
        <w:r w:rsidDel="006C49CF">
          <w:rPr>
            <w:rFonts w:hint="eastAsia"/>
          </w:rPr>
          <w:delText>0</w:delText>
        </w:r>
        <w:r w:rsidDel="006C49CF">
          <w:rPr>
            <w:rFonts w:hint="eastAsia"/>
          </w:rPr>
          <w:delText>值、</w:delText>
        </w:r>
        <w:r w:rsidDel="006C49CF">
          <w:rPr>
            <w:rFonts w:hint="eastAsia"/>
          </w:rPr>
          <w:delText>outlier</w:delText>
        </w:r>
        <w:r w:rsidDel="006C49CF">
          <w:rPr>
            <w:rFonts w:hint="eastAsia"/>
          </w:rPr>
          <w:delText>、以及缺值補完後</w:delText>
        </w:r>
      </w:del>
    </w:p>
    <w:p w14:paraId="1C92BD9D" w14:textId="52434303" w:rsidR="00F44E89" w:rsidDel="006C49CF" w:rsidRDefault="00F44E89" w:rsidP="00F44E89">
      <w:pPr>
        <w:pStyle w:val="a7"/>
        <w:numPr>
          <w:ilvl w:val="1"/>
          <w:numId w:val="54"/>
        </w:numPr>
        <w:ind w:leftChars="0"/>
        <w:rPr>
          <w:del w:id="873" w:author="Demon" w:date="2020-07-08T16:59:00Z"/>
        </w:rPr>
      </w:pPr>
      <w:del w:id="874" w:author="Demon" w:date="2020-07-08T16:59:00Z">
        <w:r w:rsidDel="006C49CF">
          <w:rPr>
            <w:rFonts w:hint="eastAsia"/>
          </w:rPr>
          <w:delText>平均數</w:delText>
        </w:r>
        <w:r w:rsidDel="006C49CF">
          <w:rPr>
            <w:rFonts w:hint="eastAsia"/>
          </w:rPr>
          <w:delText>:</w:delText>
        </w:r>
        <w:r w:rsidRPr="00F44E89" w:rsidDel="006C49CF">
          <w:delText xml:space="preserve"> 311.82676084475</w:delText>
        </w:r>
      </w:del>
    </w:p>
    <w:p w14:paraId="0CA975BE" w14:textId="34D992A4" w:rsidR="00F44E89" w:rsidDel="006C49CF" w:rsidRDefault="00F44E89" w:rsidP="00304FC2">
      <w:pPr>
        <w:pStyle w:val="a7"/>
        <w:numPr>
          <w:ilvl w:val="1"/>
          <w:numId w:val="54"/>
        </w:numPr>
        <w:ind w:leftChars="0"/>
        <w:rPr>
          <w:del w:id="875" w:author="Demon" w:date="2020-07-08T16:59:00Z"/>
        </w:rPr>
      </w:pPr>
      <w:del w:id="876" w:author="Demon" w:date="2020-07-08T16:59:00Z">
        <w:r w:rsidDel="006C49CF">
          <w:rPr>
            <w:rFonts w:hint="eastAsia"/>
          </w:rPr>
          <w:delText>標準差</w:delText>
        </w:r>
        <w:r w:rsidDel="006C49CF">
          <w:rPr>
            <w:rFonts w:hint="eastAsia"/>
          </w:rPr>
          <w:delText>:</w:delText>
        </w:r>
        <w:r w:rsidRPr="00F44E89" w:rsidDel="006C49CF">
          <w:delText xml:space="preserve"> 90.72591004798046</w:delText>
        </w:r>
      </w:del>
    </w:p>
    <w:p w14:paraId="33E19C19" w14:textId="162C5733" w:rsidR="00F44E89" w:rsidDel="006C49CF" w:rsidRDefault="00F44E89" w:rsidP="00304FC2">
      <w:pPr>
        <w:pStyle w:val="a7"/>
        <w:numPr>
          <w:ilvl w:val="1"/>
          <w:numId w:val="54"/>
        </w:numPr>
        <w:ind w:leftChars="0"/>
        <w:rPr>
          <w:del w:id="877" w:author="Demon" w:date="2020-07-08T16:59:00Z"/>
        </w:rPr>
      </w:pPr>
      <w:del w:id="878" w:author="Demon" w:date="2020-07-08T16:59:00Z">
        <w:r w:rsidDel="006C49CF">
          <w:rPr>
            <w:rFonts w:hint="eastAsia"/>
          </w:rPr>
          <w:delText>平均數</w:delText>
        </w:r>
        <w:r w:rsidDel="006C49CF">
          <w:rPr>
            <w:rFonts w:hint="eastAsia"/>
          </w:rPr>
          <w:delText>-3</w:delText>
        </w:r>
        <w:r w:rsidDel="006C49CF">
          <w:rPr>
            <w:rFonts w:hint="eastAsia"/>
          </w:rPr>
          <w:delText>個標準差</w:delText>
        </w:r>
        <w:r w:rsidDel="006C49CF">
          <w:rPr>
            <w:rFonts w:hint="eastAsia"/>
          </w:rPr>
          <w:delText>:</w:delText>
        </w:r>
        <w:r w:rsidRPr="00F44E89" w:rsidDel="006C49CF">
          <w:delText xml:space="preserve"> 39.64903070080862</w:delText>
        </w:r>
      </w:del>
    </w:p>
    <w:p w14:paraId="37002900" w14:textId="3E19FE2B" w:rsidR="00F44E89" w:rsidDel="006C49CF" w:rsidRDefault="00F44E89" w:rsidP="00F44E89">
      <w:pPr>
        <w:rPr>
          <w:del w:id="879" w:author="Demon" w:date="2020-07-08T16:59:00Z"/>
        </w:rPr>
      </w:pPr>
    </w:p>
    <w:p w14:paraId="1C31BD31" w14:textId="06388BC5" w:rsidR="00F44E89" w:rsidDel="006C49CF" w:rsidRDefault="00F44E89" w:rsidP="00F44E89">
      <w:pPr>
        <w:rPr>
          <w:del w:id="880" w:author="Demon" w:date="2020-07-08T16:59:00Z"/>
        </w:rPr>
      </w:pPr>
    </w:p>
    <w:p w14:paraId="39C0C6AF" w14:textId="74281B2D" w:rsidR="00226F72" w:rsidDel="006C49CF" w:rsidRDefault="00187D10" w:rsidP="002B07B3">
      <w:pPr>
        <w:rPr>
          <w:del w:id="881" w:author="Demon" w:date="2020-07-08T16:59:00Z"/>
          <w:rFonts w:cstheme="minorHAnsi"/>
        </w:rPr>
      </w:pPr>
      <w:del w:id="882" w:author="Demon" w:date="2020-07-08T16:59:00Z">
        <w:r w:rsidDel="006C49CF">
          <w:rPr>
            <w:rFonts w:hint="eastAsia"/>
          </w:rPr>
          <w:delText>補值對象包含</w:delText>
        </w:r>
        <w:r w:rsidDel="006C49CF">
          <w:rPr>
            <w:rFonts w:hint="eastAsia"/>
          </w:rPr>
          <w:delText>:</w:delText>
        </w:r>
        <w:r w:rsidDel="006C49CF">
          <w:rPr>
            <w:rFonts w:hint="eastAsia"/>
          </w:rPr>
          <w:delText>缺值</w:delText>
        </w:r>
        <w:r w:rsidDel="006C49CF">
          <w:rPr>
            <w:rFonts w:hint="eastAsia"/>
          </w:rPr>
          <w:delText xml:space="preserve"> </w:delText>
        </w:r>
        <w:r w:rsidDel="006C49CF">
          <w:rPr>
            <w:rFonts w:hint="eastAsia"/>
          </w:rPr>
          <w:delText>零值</w:delText>
        </w:r>
        <w:r w:rsidDel="006C49CF">
          <w:rPr>
            <w:rFonts w:hint="eastAsia"/>
          </w:rPr>
          <w:delText xml:space="preserve"> </w:delText>
        </w:r>
        <w:r w:rsidDel="006C49CF">
          <w:rPr>
            <w:rFonts w:hint="eastAsia"/>
          </w:rPr>
          <w:delText>以及</w:delText>
        </w:r>
        <w:r w:rsidDel="006C49CF">
          <w:rPr>
            <w:rFonts w:hint="eastAsia"/>
          </w:rPr>
          <w:delText>3</w:delText>
        </w:r>
        <w:r w:rsidRPr="004273D8" w:rsidDel="006C49CF">
          <w:rPr>
            <w:rFonts w:cstheme="minorHAnsi"/>
          </w:rPr>
          <w:delText>σ</w:delText>
        </w:r>
        <w:r w:rsidDel="006C49CF">
          <w:rPr>
            <w:rFonts w:cstheme="minorHAnsi" w:hint="eastAsia"/>
          </w:rPr>
          <w:delText xml:space="preserve"> </w:delText>
        </w:r>
        <w:r w:rsidDel="006C49CF">
          <w:rPr>
            <w:rFonts w:cstheme="minorHAnsi" w:hint="eastAsia"/>
          </w:rPr>
          <w:delText>沒有高於的情況</w:delText>
        </w:r>
        <w:r w:rsidDel="006C49CF">
          <w:rPr>
            <w:rFonts w:cstheme="minorHAnsi" w:hint="eastAsia"/>
          </w:rPr>
          <w:delText xml:space="preserve"> </w:delText>
        </w:r>
        <w:r w:rsidDel="006C49CF">
          <w:rPr>
            <w:rFonts w:cstheme="minorHAnsi" w:hint="eastAsia"/>
          </w:rPr>
          <w:delText>只有低於的情況</w:delText>
        </w:r>
      </w:del>
    </w:p>
    <w:p w14:paraId="0A1A11AD" w14:textId="41A7909F" w:rsidR="00187D10" w:rsidDel="006C49CF" w:rsidRDefault="00187D10" w:rsidP="002B07B3">
      <w:pPr>
        <w:rPr>
          <w:del w:id="883" w:author="Demon" w:date="2020-07-08T16:59:00Z"/>
        </w:rPr>
      </w:pPr>
    </w:p>
    <w:p w14:paraId="7A85A8C4" w14:textId="4CA443B4" w:rsidR="004273D8" w:rsidDel="006C49CF" w:rsidRDefault="004273D8" w:rsidP="002B07B3">
      <w:pPr>
        <w:rPr>
          <w:del w:id="884" w:author="Demon" w:date="2020-07-08T16:59:00Z"/>
        </w:rPr>
      </w:pPr>
      <w:del w:id="885" w:author="Demon" w:date="2020-07-08T16:59:00Z">
        <w:r w:rsidDel="006C49CF">
          <w:rPr>
            <w:rFonts w:hint="eastAsia"/>
          </w:rPr>
          <w:delText>2</w:delText>
        </w:r>
        <w:r w:rsidDel="006C49CF">
          <w:delText>020.06</w:delText>
        </w:r>
        <w:r w:rsidR="003D0732" w:rsidDel="006C49CF">
          <w:delText>.</w:delText>
        </w:r>
        <w:r w:rsidDel="006C49CF">
          <w:delText>14 Hsu</w:delText>
        </w:r>
      </w:del>
    </w:p>
    <w:p w14:paraId="5EE99186" w14:textId="3E92AC16" w:rsidR="004273D8" w:rsidDel="006C49CF" w:rsidRDefault="004273D8" w:rsidP="004273D8">
      <w:pPr>
        <w:pStyle w:val="a7"/>
        <w:numPr>
          <w:ilvl w:val="0"/>
          <w:numId w:val="51"/>
        </w:numPr>
        <w:ind w:leftChars="0"/>
        <w:rPr>
          <w:del w:id="886" w:author="Demon" w:date="2020-07-08T16:59:00Z"/>
        </w:rPr>
      </w:pPr>
      <w:del w:id="887" w:author="Demon" w:date="2020-07-08T16:59:00Z">
        <w:r w:rsidDel="006C49CF">
          <w:rPr>
            <w:rFonts w:hint="eastAsia"/>
          </w:rPr>
          <w:delText>補值的對象：缺值、零值</w:delText>
        </w:r>
        <w:r w:rsidDel="006C49CF">
          <w:rPr>
            <w:rFonts w:hint="eastAsia"/>
          </w:rPr>
          <w:delText>(?) (</w:delText>
        </w:r>
        <w:r w:rsidDel="006C49CF">
          <w:rPr>
            <w:rFonts w:hint="eastAsia"/>
          </w:rPr>
          <w:delText>是這些嗎？還包括超過</w:delText>
        </w:r>
        <w:r w:rsidDel="006C49CF">
          <w:rPr>
            <w:rFonts w:hint="eastAsia"/>
          </w:rPr>
          <w:delText>3</w:delText>
        </w:r>
        <w:r w:rsidRPr="004273D8" w:rsidDel="006C49CF">
          <w:rPr>
            <w:rFonts w:cstheme="minorHAnsi"/>
          </w:rPr>
          <w:delText xml:space="preserve">σ </w:delText>
        </w:r>
        <w:r w:rsidDel="006C49CF">
          <w:rPr>
            <w:rFonts w:hint="eastAsia"/>
          </w:rPr>
          <w:delText>outlier</w:delText>
        </w:r>
        <w:r w:rsidDel="006C49CF">
          <w:rPr>
            <w:rFonts w:hint="eastAsia"/>
          </w:rPr>
          <w:delText>嗎？</w:delText>
        </w:r>
        <w:r w:rsidDel="006C49CF">
          <w:rPr>
            <w:rFonts w:hint="eastAsia"/>
          </w:rPr>
          <w:delText>)</w:delText>
        </w:r>
      </w:del>
    </w:p>
    <w:p w14:paraId="7AE6143F" w14:textId="30B89B52" w:rsidR="004273D8" w:rsidRPr="004273D8" w:rsidDel="006C49CF" w:rsidRDefault="004273D8" w:rsidP="004273D8">
      <w:pPr>
        <w:pStyle w:val="a7"/>
        <w:numPr>
          <w:ilvl w:val="0"/>
          <w:numId w:val="51"/>
        </w:numPr>
        <w:ind w:leftChars="0"/>
        <w:rPr>
          <w:del w:id="888" w:author="Demon" w:date="2020-07-08T16:59:00Z"/>
        </w:rPr>
      </w:pPr>
      <w:del w:id="889" w:author="Demon" w:date="2020-07-08T16:59:00Z">
        <w:r w:rsidDel="006C49CF">
          <w:rPr>
            <w:rFonts w:hint="eastAsia"/>
          </w:rPr>
          <w:delText>除了缺值及零值外，超過</w:delText>
        </w:r>
        <w:r w:rsidDel="006C49CF">
          <w:rPr>
            <w:rFonts w:hint="eastAsia"/>
          </w:rPr>
          <w:delText>3</w:delText>
        </w:r>
        <w:r w:rsidRPr="004273D8" w:rsidDel="006C49CF">
          <w:rPr>
            <w:rFonts w:cstheme="minorHAnsi"/>
          </w:rPr>
          <w:delText>σ</w:delText>
        </w:r>
        <w:r w:rsidDel="006C49CF">
          <w:rPr>
            <w:rFonts w:cstheme="minorHAnsi" w:hint="eastAsia"/>
          </w:rPr>
          <w:delText>的</w:delText>
        </w:r>
        <w:r w:rsidDel="006C49CF">
          <w:rPr>
            <w:rFonts w:hint="eastAsia"/>
          </w:rPr>
          <w:delText>outlier</w:delText>
        </w:r>
        <w:r w:rsidDel="006C49CF">
          <w:rPr>
            <w:rFonts w:hint="eastAsia"/>
          </w:rPr>
          <w:delText>的數量很多嗎？很明顯地低於</w:delText>
        </w:r>
        <w:r w:rsidDel="006C49CF">
          <w:rPr>
            <w:rFonts w:hint="eastAsia"/>
          </w:rPr>
          <w:delText>3</w:delText>
        </w:r>
        <w:r w:rsidRPr="004273D8" w:rsidDel="006C49CF">
          <w:rPr>
            <w:rFonts w:cstheme="minorHAnsi"/>
          </w:rPr>
          <w:delText>σ</w:delText>
        </w:r>
        <w:r w:rsidDel="006C49CF">
          <w:rPr>
            <w:rFonts w:cstheme="minorHAnsi" w:hint="eastAsia"/>
          </w:rPr>
          <w:delText>嗎？</w:delText>
        </w:r>
      </w:del>
    </w:p>
    <w:p w14:paraId="7204E0C4" w14:textId="02E36787" w:rsidR="00B74E5A" w:rsidDel="006C49CF" w:rsidRDefault="004273D8">
      <w:pPr>
        <w:pStyle w:val="a7"/>
        <w:numPr>
          <w:ilvl w:val="0"/>
          <w:numId w:val="51"/>
        </w:numPr>
        <w:ind w:leftChars="0"/>
        <w:rPr>
          <w:del w:id="890" w:author="Demon" w:date="2020-07-08T16:59:00Z"/>
        </w:rPr>
      </w:pPr>
      <w:del w:id="891" w:author="Demon" w:date="2020-07-08T16:59:00Z">
        <w:r w:rsidDel="006C49CF">
          <w:delText>Outlier</w:delText>
        </w:r>
        <w:r w:rsidDel="006C49CF">
          <w:rPr>
            <w:rFonts w:hint="eastAsia"/>
          </w:rPr>
          <w:delText>的處理得</w:delText>
        </w:r>
        <w:r w:rsidR="00B74E5A" w:rsidDel="006C49CF">
          <w:rPr>
            <w:rFonts w:hint="eastAsia"/>
          </w:rPr>
          <w:delText>謹慎，以免</w:delText>
        </w:r>
        <w:r w:rsidR="00B74E5A" w:rsidDel="006C49CF">
          <w:rPr>
            <w:rFonts w:hint="eastAsia"/>
          </w:rPr>
          <w:delText>outlier</w:delText>
        </w:r>
        <w:r w:rsidR="00B74E5A" w:rsidDel="006C49CF">
          <w:rPr>
            <w:rFonts w:hint="eastAsia"/>
          </w:rPr>
          <w:delText>都處理掉後，讓我們的系統預測的很準，但是沒有實用性，因為與現況不符。</w:delText>
        </w:r>
      </w:del>
    </w:p>
    <w:p w14:paraId="1793FCEB" w14:textId="2DA22981" w:rsidR="003643D1" w:rsidDel="006C49CF" w:rsidRDefault="003643D1" w:rsidP="00226F72">
      <w:pPr>
        <w:pStyle w:val="a7"/>
        <w:numPr>
          <w:ilvl w:val="0"/>
          <w:numId w:val="51"/>
        </w:numPr>
        <w:ind w:leftChars="0"/>
        <w:rPr>
          <w:del w:id="892" w:author="Demon" w:date="2020-07-08T16:59:00Z"/>
        </w:rPr>
      </w:pPr>
      <w:del w:id="893" w:author="Demon" w:date="2020-07-08T16:59:00Z">
        <w:r w:rsidDel="006C49CF">
          <w:rPr>
            <w:rFonts w:hint="eastAsia"/>
          </w:rPr>
          <w:delText>請記錄缺值、零值、有值但超過</w:delText>
        </w:r>
        <w:r w:rsidDel="006C49CF">
          <w:rPr>
            <w:rFonts w:hint="eastAsia"/>
          </w:rPr>
          <w:delText>3</w:delText>
        </w:r>
        <w:r w:rsidRPr="004273D8" w:rsidDel="006C49CF">
          <w:rPr>
            <w:rFonts w:cstheme="minorHAnsi"/>
          </w:rPr>
          <w:delText>σ</w:delText>
        </w:r>
        <w:r w:rsidDel="006C49CF">
          <w:rPr>
            <w:rFonts w:cstheme="minorHAnsi" w:hint="eastAsia"/>
          </w:rPr>
          <w:delText>，各有幾筆？</w:delText>
        </w:r>
      </w:del>
    </w:p>
    <w:p w14:paraId="02F6F426" w14:textId="411EFD86" w:rsidR="004273D8" w:rsidDel="006C49CF" w:rsidRDefault="004273D8" w:rsidP="002B07B3">
      <w:pPr>
        <w:rPr>
          <w:del w:id="894" w:author="Demon" w:date="2020-07-08T16:59:00Z"/>
        </w:rPr>
      </w:pPr>
    </w:p>
    <w:p w14:paraId="564CAC2C" w14:textId="1EA87991" w:rsidR="00FF57E3" w:rsidDel="006C49CF" w:rsidRDefault="00FF57E3" w:rsidP="002B07B3">
      <w:pPr>
        <w:rPr>
          <w:del w:id="895" w:author="Demon" w:date="2020-07-08T16:59:00Z"/>
        </w:rPr>
      </w:pPr>
      <w:del w:id="896" w:author="Demon" w:date="2020-07-08T16:59:00Z">
        <w:r w:rsidDel="006C49CF">
          <w:rPr>
            <w:rFonts w:hint="eastAsia"/>
          </w:rPr>
          <w:delText>2020.06.13 Zhi-Hong</w:delText>
        </w:r>
      </w:del>
    </w:p>
    <w:p w14:paraId="3FC7A404" w14:textId="5227CB6D" w:rsidR="00FF57E3" w:rsidDel="006C49CF" w:rsidRDefault="00FF57E3" w:rsidP="002B07B3">
      <w:pPr>
        <w:rPr>
          <w:del w:id="897" w:author="Demon" w:date="2020-07-08T16:59:00Z"/>
        </w:rPr>
      </w:pPr>
      <w:del w:id="898" w:author="Demon" w:date="2020-07-08T16:59:00Z">
        <w:r w:rsidDel="006C49CF">
          <w:rPr>
            <w:rFonts w:hint="eastAsia"/>
          </w:rPr>
          <w:delText>我這邊做個統整我怎麼補值的</w:delText>
        </w:r>
      </w:del>
    </w:p>
    <w:p w14:paraId="2D5DAD52" w14:textId="2B9566D9" w:rsidR="00FF57E3" w:rsidDel="006C49CF" w:rsidRDefault="00FF57E3" w:rsidP="004273D8">
      <w:pPr>
        <w:pStyle w:val="a7"/>
        <w:numPr>
          <w:ilvl w:val="0"/>
          <w:numId w:val="50"/>
        </w:numPr>
        <w:ind w:leftChars="0"/>
        <w:rPr>
          <w:del w:id="899" w:author="Demon" w:date="2020-07-08T16:59:00Z"/>
        </w:rPr>
      </w:pPr>
      <w:del w:id="900" w:author="Demon" w:date="2020-07-08T16:59:00Z">
        <w:r w:rsidDel="006C49CF">
          <w:rPr>
            <w:rFonts w:hint="eastAsia"/>
          </w:rPr>
          <w:delText>先找</w:delText>
        </w:r>
        <w:r w:rsidDel="006C49CF">
          <w:rPr>
            <w:rFonts w:hint="eastAsia"/>
          </w:rPr>
          <w:delText>outlier : 3</w:delText>
        </w:r>
        <w:r w:rsidDel="006C49CF">
          <w:rPr>
            <w:rFonts w:cstheme="minorHAnsi"/>
          </w:rPr>
          <w:delText>σ</w:delText>
        </w:r>
        <w:r w:rsidDel="006C49CF">
          <w:rPr>
            <w:rFonts w:cstheme="minorHAnsi" w:hint="eastAsia"/>
          </w:rPr>
          <w:delText>法</w:delText>
        </w:r>
      </w:del>
    </w:p>
    <w:p w14:paraId="3EBA867C" w14:textId="7E3FADBE" w:rsidR="00FF57E3" w:rsidRPr="008631F7" w:rsidDel="006C49CF" w:rsidRDefault="00FF57E3" w:rsidP="004273D8">
      <w:pPr>
        <w:pStyle w:val="a7"/>
        <w:numPr>
          <w:ilvl w:val="1"/>
          <w:numId w:val="50"/>
        </w:numPr>
        <w:ind w:leftChars="0"/>
        <w:rPr>
          <w:del w:id="901" w:author="Demon" w:date="2020-07-08T16:59:00Z"/>
        </w:rPr>
      </w:pPr>
      <w:del w:id="902" w:author="Demon" w:date="2020-07-08T16:59:00Z">
        <w:r w:rsidDel="006C49CF">
          <w:rPr>
            <w:rFonts w:hint="eastAsia"/>
          </w:rPr>
          <w:delText>Measure</w:delText>
        </w:r>
        <w:r w:rsidDel="006C49CF">
          <w:rPr>
            <w:rFonts w:hint="eastAsia"/>
          </w:rPr>
          <w:delText>低於</w:delText>
        </w:r>
        <w:r w:rsidDel="006C49CF">
          <w:rPr>
            <w:rFonts w:hint="eastAsia"/>
          </w:rPr>
          <w:delText>3</w:delText>
        </w:r>
        <w:r w:rsidDel="006C49CF">
          <w:rPr>
            <w:rFonts w:cstheme="minorHAnsi"/>
          </w:rPr>
          <w:delText>σ</w:delText>
        </w:r>
        <w:r w:rsidDel="006C49CF">
          <w:rPr>
            <w:rFonts w:cstheme="minorHAnsi" w:hint="eastAsia"/>
          </w:rPr>
          <w:delText>一律視為</w:delText>
        </w:r>
        <w:r w:rsidDel="006C49CF">
          <w:rPr>
            <w:rFonts w:cstheme="minorHAnsi" w:hint="eastAsia"/>
          </w:rPr>
          <w:delText>outliers</w:delText>
        </w:r>
      </w:del>
    </w:p>
    <w:p w14:paraId="747D4383" w14:textId="3B415EED" w:rsidR="00FF57E3" w:rsidDel="006C49CF" w:rsidRDefault="00FF57E3" w:rsidP="004273D8">
      <w:pPr>
        <w:pStyle w:val="a7"/>
        <w:numPr>
          <w:ilvl w:val="1"/>
          <w:numId w:val="50"/>
        </w:numPr>
        <w:ind w:leftChars="0"/>
        <w:rPr>
          <w:del w:id="903" w:author="Demon" w:date="2020-07-08T16:59:00Z"/>
        </w:rPr>
      </w:pPr>
      <w:del w:id="904" w:author="Demon" w:date="2020-07-08T16:59:00Z">
        <w:r w:rsidDel="006C49CF">
          <w:rPr>
            <w:rFonts w:hint="eastAsia"/>
          </w:rPr>
          <w:delText>除了清明連假假期之外</w:delText>
        </w:r>
        <w:r w:rsidDel="006C49CF">
          <w:rPr>
            <w:rFonts w:hint="eastAsia"/>
          </w:rPr>
          <w:delText xml:space="preserve"> </w:delText>
        </w:r>
        <w:r w:rsidDel="006C49CF">
          <w:rPr>
            <w:rFonts w:hint="eastAsia"/>
          </w:rPr>
          <w:delText>補值方式</w:delText>
        </w:r>
        <w:r w:rsidR="00F85EF0" w:rsidDel="006C49CF">
          <w:rPr>
            <w:rFonts w:hint="eastAsia"/>
          </w:rPr>
          <w:delText xml:space="preserve"> (D:Day ; H:Hour ; M:Minute )</w:delText>
        </w:r>
      </w:del>
    </w:p>
    <w:p w14:paraId="48C228BB" w14:textId="1D2A5C03" w:rsidR="008631F7" w:rsidRPr="004273D8" w:rsidDel="006C49CF" w:rsidRDefault="004C3FEC" w:rsidP="004273D8">
      <w:pPr>
        <w:pStyle w:val="a7"/>
        <w:numPr>
          <w:ilvl w:val="2"/>
          <w:numId w:val="50"/>
        </w:numPr>
        <w:ind w:leftChars="0"/>
        <w:rPr>
          <w:del w:id="905" w:author="Demon" w:date="2020-07-08T16:59:00Z"/>
        </w:rPr>
      </w:pPr>
      <m:oMath>
        <m:d>
          <m:dPr>
            <m:begChr m:val="{"/>
            <m:endChr m:val="}"/>
            <m:ctrlPr>
              <w:del w:id="906" w:author="Demon" w:date="2020-07-08T16:59:00Z">
                <w:rPr>
                  <w:rFonts w:ascii="Cambria Math" w:hAnsi="Cambria Math" w:cs="Cambria Math"/>
                  <w:i/>
                </w:rPr>
              </w:del>
            </m:ctrlPr>
          </m:dPr>
          <m:e>
            <m:sSub>
              <m:sSubPr>
                <m:ctrlPr>
                  <w:del w:id="907" w:author="Demon" w:date="2020-07-08T16:59:00Z">
                    <w:rPr>
                      <w:rFonts w:ascii="Cambria Math" w:eastAsia="Cambria Math" w:hAnsi="Cambria Math" w:cs="Cambria Math"/>
                      <w:i/>
                    </w:rPr>
                  </w:del>
                </m:ctrlPr>
              </m:sSubPr>
              <m:e>
                <m:r>
                  <w:del w:id="908" w:author="Demon" w:date="2020-07-08T16:59:00Z">
                    <w:rPr>
                      <w:rFonts w:ascii="Cambria Math" w:eastAsia="Cambria Math" w:hAnsi="Cambria Math" w:cs="Cambria Math"/>
                    </w:rPr>
                    <m:t>x</m:t>
                  </w:del>
                </m:r>
              </m:e>
              <m:sub>
                <m:r>
                  <w:del w:id="909" w:author="Demon" w:date="2020-07-08T16:59:00Z">
                    <w:rPr>
                      <w:rFonts w:ascii="Cambria Math" w:eastAsia="Cambria Math" w:hAnsi="Cambria Math" w:cs="Cambria Math"/>
                    </w:rPr>
                    <m:t>D,</m:t>
                  </w:del>
                </m:r>
                <m:r>
                  <w:del w:id="910" w:author="Demon" w:date="2020-07-08T16:59:00Z">
                    <w:rPr>
                      <w:rFonts w:ascii="Cambria Math" w:hAnsi="Cambria Math" w:cs="Cambria Math" w:hint="eastAsia"/>
                    </w:rPr>
                    <m:t>H</m:t>
                  </w:del>
                </m:r>
                <m:r>
                  <w:del w:id="911" w:author="Demon" w:date="2020-07-08T16:59:00Z">
                    <w:rPr>
                      <w:rFonts w:ascii="Cambria Math" w:eastAsia="Cambria Math" w:hAnsi="Cambria Math" w:cs="Cambria Math"/>
                    </w:rPr>
                    <m:t>,M</m:t>
                  </w:del>
                </m:r>
              </m:sub>
            </m:sSub>
            <m:r>
              <w:del w:id="912" w:author="Demon" w:date="2020-07-08T16:59:00Z">
                <w:rPr>
                  <w:rFonts w:ascii="Cambria Math" w:eastAsia="Cambria Math" w:hAnsi="Cambria Math" w:cs="Cambria Math"/>
                </w:rPr>
                <m:t>∈</m:t>
              </w:del>
            </m:r>
            <m:r>
              <w:del w:id="913" w:author="Demon" w:date="2020-07-08T16:59:00Z">
                <w:rPr>
                  <w:rFonts w:ascii="Cambria Math" w:hAnsi="Cambria Math" w:cs="Cambria Math"/>
                </w:rPr>
                <m:t>2018</m:t>
              </w:del>
            </m:r>
          </m:e>
          <m:e>
            <m:sSub>
              <m:sSubPr>
                <m:ctrlPr>
                  <w:del w:id="914" w:author="Demon" w:date="2020-07-08T16:59:00Z">
                    <w:rPr>
                      <w:rFonts w:ascii="Cambria Math" w:eastAsia="Cambria Math" w:hAnsi="Cambria Math" w:cs="Cambria Math"/>
                      <w:i/>
                    </w:rPr>
                  </w:del>
                </m:ctrlPr>
              </m:sSubPr>
              <m:e>
                <m:r>
                  <w:del w:id="915" w:author="Demon" w:date="2020-07-08T16:59:00Z">
                    <w:rPr>
                      <w:rFonts w:ascii="Cambria Math" w:eastAsia="Cambria Math" w:hAnsi="Cambria Math" w:cs="Cambria Math"/>
                    </w:rPr>
                    <m:t>x</m:t>
                  </w:del>
                </m:r>
              </m:e>
              <m:sub>
                <m:r>
                  <w:del w:id="916" w:author="Demon" w:date="2020-07-08T16:59:00Z">
                    <w:rPr>
                      <w:rFonts w:ascii="Cambria Math" w:eastAsia="Cambria Math" w:hAnsi="Cambria Math" w:cs="Cambria Math"/>
                    </w:rPr>
                    <m:t>D,</m:t>
                  </w:del>
                </m:r>
                <m:r>
                  <w:del w:id="917" w:author="Demon" w:date="2020-07-08T16:59:00Z">
                    <w:rPr>
                      <w:rFonts w:ascii="Cambria Math" w:hAnsi="Cambria Math" w:cs="Cambria Math" w:hint="eastAsia"/>
                    </w:rPr>
                    <m:t>H</m:t>
                  </w:del>
                </m:r>
                <m:r>
                  <w:del w:id="918" w:author="Demon" w:date="2020-07-08T16:59:00Z">
                    <w:rPr>
                      <w:rFonts w:ascii="Cambria Math" w:eastAsia="Cambria Math" w:hAnsi="Cambria Math" w:cs="Cambria Math"/>
                    </w:rPr>
                    <m:t>,M</m:t>
                  </w:del>
                </m:r>
              </m:sub>
            </m:sSub>
            <m:r>
              <w:del w:id="919" w:author="Demon" w:date="2020-07-08T16:59:00Z">
                <m:rPr>
                  <m:sty m:val="p"/>
                </m:rPr>
                <w:rPr>
                  <w:rFonts w:ascii="Cambria Math" w:hAnsi="Cambria Math" w:cs="Cambria Math"/>
                  <w:color w:val="222222"/>
                  <w:shd w:val="clear" w:color="auto" w:fill="FFFFFF"/>
                </w:rPr>
                <m:t>∉</m:t>
              </w:del>
            </m:r>
            <m:r>
              <w:del w:id="920" w:author="Demon" w:date="2020-07-08T16:59:00Z">
                <m:rPr>
                  <m:sty m:val="p"/>
                </m:rPr>
                <w:rPr>
                  <w:rFonts w:ascii="Cambria Math" w:hAnsi="Cambria Math" w:cs="Cambria Math" w:hint="eastAsia"/>
                  <w:color w:val="222222"/>
                  <w:shd w:val="clear" w:color="auto" w:fill="FFFFFF"/>
                </w:rPr>
                <m:t>清明連假</m:t>
              </w:del>
            </m:r>
            <m:ctrlPr>
              <w:del w:id="921" w:author="Demon" w:date="2020-07-08T16:59:00Z">
                <w:rPr>
                  <w:rFonts w:ascii="Cambria Math" w:hAnsi="Cambria Math" w:cs="Cambria Math"/>
                  <w:color w:val="222222"/>
                  <w:shd w:val="clear" w:color="auto" w:fill="FFFFFF"/>
                </w:rPr>
              </w:del>
            </m:ctrlPr>
          </m:e>
        </m:d>
        <m:r>
          <w:del w:id="922" w:author="Demon" w:date="2020-07-08T16:59:00Z">
            <w:rPr>
              <w:rFonts w:ascii="Cambria Math" w:hAnsi="Cambria Math" w:cs="Cambria Math"/>
            </w:rPr>
            <m:t xml:space="preserve">  , if</m:t>
          </w:del>
        </m:r>
        <m:r>
          <w:del w:id="923" w:author="Demon" w:date="2020-07-08T16:59:00Z">
            <w:rPr>
              <w:rFonts w:ascii="Cambria Math" w:eastAsia="Cambria Math" w:hAnsi="Cambria Math" w:cs="Cambria Math"/>
            </w:rPr>
            <m:t xml:space="preserve"> </m:t>
          </w:del>
        </m:r>
        <m:sSub>
          <m:sSubPr>
            <m:ctrlPr>
              <w:del w:id="924" w:author="Demon" w:date="2020-07-08T16:59:00Z">
                <w:rPr>
                  <w:rFonts w:ascii="Cambria Math" w:eastAsia="Cambria Math" w:hAnsi="Cambria Math" w:cs="Cambria Math"/>
                  <w:i/>
                </w:rPr>
              </w:del>
            </m:ctrlPr>
          </m:sSubPr>
          <m:e>
            <m:r>
              <w:del w:id="925" w:author="Demon" w:date="2020-07-08T16:59:00Z">
                <m:rPr>
                  <m:sty m:val="p"/>
                </m:rPr>
                <w:rPr>
                  <w:rFonts w:ascii="Cambria Math" w:hAnsi="Cambria Math" w:hint="eastAsia"/>
                </w:rPr>
                <m:t>M</m:t>
              </w:del>
            </m:r>
            <m:r>
              <w:del w:id="926" w:author="Demon" w:date="2020-07-08T16:59:00Z">
                <m:rPr>
                  <m:sty m:val="p"/>
                </m:rPr>
                <w:rPr>
                  <w:rFonts w:ascii="Cambria Math" w:hAnsi="Cambria Math"/>
                </w:rPr>
                <m:t>easure</m:t>
              </w:del>
            </m:r>
          </m:e>
          <m:sub>
            <m:r>
              <w:del w:id="927" w:author="Demon" w:date="2020-07-08T16:59:00Z">
                <w:rPr>
                  <w:rFonts w:ascii="Cambria Math" w:eastAsia="Cambria Math" w:hAnsi="Cambria Math" w:cs="Cambria Math"/>
                </w:rPr>
                <m:t>D,</m:t>
              </w:del>
            </m:r>
            <m:r>
              <w:del w:id="928" w:author="Demon" w:date="2020-07-08T16:59:00Z">
                <w:rPr>
                  <w:rFonts w:ascii="Cambria Math" w:hAnsi="Cambria Math" w:cs="Cambria Math" w:hint="eastAsia"/>
                </w:rPr>
                <m:t>H</m:t>
              </w:del>
            </m:r>
            <m:r>
              <w:del w:id="929" w:author="Demon" w:date="2020-07-08T16:59:00Z">
                <w:rPr>
                  <w:rFonts w:ascii="Cambria Math" w:eastAsia="Cambria Math" w:hAnsi="Cambria Math" w:cs="Cambria Math"/>
                </w:rPr>
                <m:t>,M</m:t>
              </w:del>
            </m:r>
          </m:sub>
        </m:sSub>
        <m:r>
          <w:del w:id="930" w:author="Demon" w:date="2020-07-08T16:59:00Z">
            <w:rPr>
              <w:rFonts w:ascii="Cambria Math" w:eastAsia="Cambria Math" w:hAnsi="Cambria Math" w:cs="Cambria Math"/>
            </w:rPr>
            <m:t>&lt;3</m:t>
          </w:del>
        </m:r>
        <m:r>
          <w:del w:id="931" w:author="Demon" w:date="2020-07-08T16:59:00Z">
            <m:rPr>
              <m:sty m:val="p"/>
            </m:rPr>
            <w:rPr>
              <w:rFonts w:ascii="Cambria Math" w:hAnsi="Cambria Math" w:cstheme="minorHAnsi"/>
            </w:rPr>
            <m:t>σ</m:t>
          </w:del>
        </m:r>
      </m:oMath>
    </w:p>
    <w:p w14:paraId="5675E641" w14:textId="2736CE59" w:rsidR="00FF57E3" w:rsidRPr="004273D8" w:rsidDel="006C49CF" w:rsidRDefault="008631F7" w:rsidP="004273D8">
      <w:pPr>
        <w:pStyle w:val="a7"/>
        <w:numPr>
          <w:ilvl w:val="2"/>
          <w:numId w:val="50"/>
        </w:numPr>
        <w:ind w:leftChars="0"/>
        <w:rPr>
          <w:del w:id="932" w:author="Demon" w:date="2020-07-08T16:59:00Z"/>
        </w:rPr>
      </w:pPr>
      <m:oMath>
        <m:r>
          <w:del w:id="933" w:author="Demon" w:date="2020-07-08T16:59:00Z">
            <m:rPr>
              <m:sty m:val="p"/>
            </m:rPr>
            <w:rPr>
              <w:rFonts w:ascii="Cambria Math" w:hAnsi="Cambria Math" w:cs="Cambria Math"/>
            </w:rPr>
            <m:t xml:space="preserve">Then </m:t>
          </w:del>
        </m:r>
        <m:sSub>
          <m:sSubPr>
            <m:ctrlPr>
              <w:del w:id="934" w:author="Demon" w:date="2020-07-08T16:59:00Z">
                <w:rPr>
                  <w:rFonts w:ascii="Cambria Math" w:hAnsi="Cambria Math"/>
                </w:rPr>
              </w:del>
            </m:ctrlPr>
          </m:sSubPr>
          <m:e>
            <m:r>
              <w:del w:id="935" w:author="Demon" w:date="2020-07-08T16:59:00Z">
                <m:rPr>
                  <m:sty m:val="p"/>
                </m:rPr>
                <w:rPr>
                  <w:rFonts w:ascii="Cambria Math" w:hAnsi="Cambria Math" w:hint="eastAsia"/>
                </w:rPr>
                <m:t>M</m:t>
              </w:del>
            </m:r>
            <m:r>
              <w:del w:id="936" w:author="Demon" w:date="2020-07-08T16:59:00Z">
                <m:rPr>
                  <m:sty m:val="p"/>
                </m:rPr>
                <w:rPr>
                  <w:rFonts w:ascii="Cambria Math" w:hAnsi="Cambria Math"/>
                </w:rPr>
                <m:t>easure</m:t>
              </w:del>
            </m:r>
          </m:e>
          <m:sub>
            <m:r>
              <w:del w:id="937" w:author="Demon" w:date="2020-07-08T16:59:00Z">
                <m:rPr>
                  <m:sty m:val="p"/>
                </m:rPr>
                <w:rPr>
                  <w:rFonts w:ascii="Cambria Math" w:hAnsi="Cambria Math"/>
                </w:rPr>
                <m:t>D,</m:t>
              </w:del>
            </m:r>
            <m:r>
              <w:del w:id="938" w:author="Demon" w:date="2020-07-08T16:59:00Z">
                <w:rPr>
                  <w:rFonts w:ascii="Cambria Math" w:hAnsi="Cambria Math" w:cs="Cambria Math" w:hint="eastAsia"/>
                </w:rPr>
                <m:t>H</m:t>
              </w:del>
            </m:r>
            <m:r>
              <w:del w:id="939" w:author="Demon" w:date="2020-07-08T16:59:00Z">
                <w:rPr>
                  <w:rFonts w:ascii="Cambria Math" w:eastAsia="Cambria Math" w:hAnsi="Cambria Math" w:cs="Cambria Math"/>
                </w:rPr>
                <m:t>,M</m:t>
              </w:del>
            </m:r>
          </m:sub>
        </m:sSub>
        <m:r>
          <w:del w:id="940" w:author="Demon" w:date="2020-07-08T16:59:00Z">
            <w:rPr>
              <w:rFonts w:ascii="Cambria Math" w:hAnsi="Cambria Math"/>
            </w:rPr>
            <m:t>=</m:t>
          </w:del>
        </m:r>
        <m:f>
          <m:fPr>
            <m:type m:val="lin"/>
            <m:ctrlPr>
              <w:del w:id="941" w:author="Demon" w:date="2020-07-08T16:59:00Z">
                <w:rPr>
                  <w:rFonts w:ascii="Cambria Math" w:hAnsi="Cambria Math"/>
                  <w:i/>
                </w:rPr>
              </w:del>
            </m:ctrlPr>
          </m:fPr>
          <m:num>
            <m:d>
              <m:dPr>
                <m:ctrlPr>
                  <w:del w:id="942" w:author="Demon" w:date="2020-07-08T16:59:00Z">
                    <w:rPr>
                      <w:rFonts w:ascii="Cambria Math" w:hAnsi="Cambria Math"/>
                      <w:i/>
                    </w:rPr>
                  </w:del>
                </m:ctrlPr>
              </m:dPr>
              <m:e>
                <m:sSub>
                  <m:sSubPr>
                    <m:ctrlPr>
                      <w:del w:id="943" w:author="Demon" w:date="2020-07-08T16:59:00Z">
                        <w:rPr>
                          <w:rFonts w:ascii="Cambria Math" w:hAnsi="Cambria Math"/>
                        </w:rPr>
                      </w:del>
                    </m:ctrlPr>
                  </m:sSubPr>
                  <m:e>
                    <m:r>
                      <w:del w:id="944" w:author="Demon" w:date="2020-07-08T16:59:00Z">
                        <m:rPr>
                          <m:sty m:val="p"/>
                        </m:rPr>
                        <w:rPr>
                          <w:rFonts w:ascii="Cambria Math" w:hAnsi="Cambria Math" w:hint="eastAsia"/>
                        </w:rPr>
                        <m:t>M</m:t>
                      </w:del>
                    </m:r>
                    <m:r>
                      <w:del w:id="945" w:author="Demon" w:date="2020-07-08T16:59:00Z">
                        <m:rPr>
                          <m:sty m:val="p"/>
                        </m:rPr>
                        <w:rPr>
                          <w:rFonts w:ascii="Cambria Math" w:hAnsi="Cambria Math"/>
                        </w:rPr>
                        <m:t>easure</m:t>
                      </w:del>
                    </m:r>
                  </m:e>
                  <m:sub>
                    <m:r>
                      <w:del w:id="946" w:author="Demon" w:date="2020-07-08T16:59:00Z">
                        <m:rPr>
                          <m:sty m:val="p"/>
                        </m:rPr>
                        <w:rPr>
                          <w:rFonts w:ascii="Cambria Math" w:hAnsi="Cambria Math"/>
                        </w:rPr>
                        <m:t>D-7,</m:t>
                      </w:del>
                    </m:r>
                    <m:r>
                      <w:del w:id="947" w:author="Demon" w:date="2020-07-08T16:59:00Z">
                        <w:rPr>
                          <w:rFonts w:ascii="Cambria Math" w:hAnsi="Cambria Math" w:cs="Cambria Math" w:hint="eastAsia"/>
                        </w:rPr>
                        <m:t>H</m:t>
                      </w:del>
                    </m:r>
                    <m:r>
                      <w:del w:id="948" w:author="Demon" w:date="2020-07-08T16:59:00Z">
                        <w:rPr>
                          <w:rFonts w:ascii="Cambria Math" w:eastAsia="Cambria Math" w:hAnsi="Cambria Math" w:cs="Cambria Math"/>
                        </w:rPr>
                        <m:t>,M</m:t>
                      </w:del>
                    </m:r>
                  </m:sub>
                </m:sSub>
                <m:r>
                  <w:del w:id="949" w:author="Demon" w:date="2020-07-08T16:59:00Z">
                    <w:rPr>
                      <w:rFonts w:ascii="Cambria Math" w:hAnsi="Cambria Math"/>
                    </w:rPr>
                    <m:t xml:space="preserve">+ </m:t>
                  </w:del>
                </m:r>
                <m:sSub>
                  <m:sSubPr>
                    <m:ctrlPr>
                      <w:del w:id="950" w:author="Demon" w:date="2020-07-08T16:59:00Z">
                        <w:rPr>
                          <w:rFonts w:ascii="Cambria Math" w:hAnsi="Cambria Math"/>
                        </w:rPr>
                      </w:del>
                    </m:ctrlPr>
                  </m:sSubPr>
                  <m:e>
                    <m:r>
                      <w:del w:id="951" w:author="Demon" w:date="2020-07-08T16:59:00Z">
                        <m:rPr>
                          <m:sty m:val="p"/>
                        </m:rPr>
                        <w:rPr>
                          <w:rFonts w:ascii="Cambria Math" w:hAnsi="Cambria Math" w:hint="eastAsia"/>
                        </w:rPr>
                        <m:t>M</m:t>
                      </w:del>
                    </m:r>
                    <m:r>
                      <w:del w:id="952" w:author="Demon" w:date="2020-07-08T16:59:00Z">
                        <m:rPr>
                          <m:sty m:val="p"/>
                        </m:rPr>
                        <w:rPr>
                          <w:rFonts w:ascii="Cambria Math" w:hAnsi="Cambria Math"/>
                        </w:rPr>
                        <m:t>easure</m:t>
                      </w:del>
                    </m:r>
                  </m:e>
                  <m:sub>
                    <m:r>
                      <w:del w:id="953" w:author="Demon" w:date="2020-07-08T16:59:00Z">
                        <m:rPr>
                          <m:sty m:val="p"/>
                        </m:rPr>
                        <w:rPr>
                          <w:rFonts w:ascii="Cambria Math" w:hAnsi="Cambria Math"/>
                        </w:rPr>
                        <m:t>D+7,</m:t>
                      </w:del>
                    </m:r>
                    <m:r>
                      <w:del w:id="954" w:author="Demon" w:date="2020-07-08T16:59:00Z">
                        <w:rPr>
                          <w:rFonts w:ascii="Cambria Math" w:hAnsi="Cambria Math" w:cs="Cambria Math" w:hint="eastAsia"/>
                        </w:rPr>
                        <m:t>H</m:t>
                      </w:del>
                    </m:r>
                    <m:r>
                      <w:del w:id="955" w:author="Demon" w:date="2020-07-08T16:59:00Z">
                        <w:rPr>
                          <w:rFonts w:ascii="Cambria Math" w:eastAsia="Cambria Math" w:hAnsi="Cambria Math" w:cs="Cambria Math"/>
                        </w:rPr>
                        <m:t>,M</m:t>
                      </w:del>
                    </m:r>
                  </m:sub>
                </m:sSub>
              </m:e>
            </m:d>
          </m:num>
          <m:den>
            <m:r>
              <w:del w:id="956" w:author="Demon" w:date="2020-07-08T16:59:00Z">
                <w:rPr>
                  <w:rFonts w:ascii="Cambria Math" w:hAnsi="Cambria Math"/>
                </w:rPr>
                <m:t>2</m:t>
              </w:del>
            </m:r>
          </m:den>
        </m:f>
      </m:oMath>
    </w:p>
    <w:p w14:paraId="13DB8B53" w14:textId="475368FC" w:rsidR="00FF57E3" w:rsidDel="006C49CF" w:rsidRDefault="00FF57E3" w:rsidP="004273D8">
      <w:pPr>
        <w:pStyle w:val="a7"/>
        <w:numPr>
          <w:ilvl w:val="0"/>
          <w:numId w:val="50"/>
        </w:numPr>
        <w:ind w:leftChars="0"/>
        <w:rPr>
          <w:del w:id="957" w:author="Demon" w:date="2020-07-08T16:59:00Z"/>
        </w:rPr>
      </w:pPr>
      <w:del w:id="958" w:author="Demon" w:date="2020-07-08T16:59:00Z">
        <w:r w:rsidDel="006C49CF">
          <w:rPr>
            <w:rFonts w:hint="eastAsia"/>
          </w:rPr>
          <w:delText>清明連假</w:delText>
        </w:r>
      </w:del>
    </w:p>
    <w:p w14:paraId="1CDB4A70" w14:textId="6EE67D2F" w:rsidR="00FF57E3" w:rsidDel="006C49CF" w:rsidRDefault="00FF57E3" w:rsidP="004273D8">
      <w:pPr>
        <w:pStyle w:val="a7"/>
        <w:numPr>
          <w:ilvl w:val="1"/>
          <w:numId w:val="50"/>
        </w:numPr>
        <w:ind w:leftChars="0"/>
        <w:rPr>
          <w:del w:id="959" w:author="Demon" w:date="2020-07-08T16:59:00Z"/>
        </w:rPr>
      </w:pPr>
      <w:del w:id="960" w:author="Demon" w:date="2020-07-08T16:59:00Z">
        <w:r w:rsidDel="006C49CF">
          <w:rPr>
            <w:rFonts w:hint="eastAsia"/>
          </w:rPr>
          <w:delText>這邊完全沒有想法</w:delText>
        </w:r>
        <w:r w:rsidDel="006C49CF">
          <w:rPr>
            <w:rFonts w:hint="eastAsia"/>
          </w:rPr>
          <w:delText xml:space="preserve"> </w:delText>
        </w:r>
        <w:r w:rsidDel="006C49CF">
          <w:rPr>
            <w:rFonts w:hint="eastAsia"/>
          </w:rPr>
          <w:delText>前後</w:delText>
        </w:r>
        <w:r w:rsidDel="006C49CF">
          <w:rPr>
            <w:rFonts w:hint="eastAsia"/>
          </w:rPr>
          <w:delText>pattem</w:delText>
        </w:r>
        <w:r w:rsidDel="006C49CF">
          <w:rPr>
            <w:rFonts w:hint="eastAsia"/>
          </w:rPr>
          <w:delText>不一</w:delText>
        </w:r>
        <w:r w:rsidDel="006C49CF">
          <w:rPr>
            <w:rFonts w:hint="eastAsia"/>
          </w:rPr>
          <w:delText xml:space="preserve"> </w:delText>
        </w:r>
      </w:del>
    </w:p>
    <w:p w14:paraId="4A3670BF" w14:textId="7CFF2B31" w:rsidR="008631F7" w:rsidRPr="004273D8" w:rsidDel="006C49CF" w:rsidRDefault="008631F7" w:rsidP="004273D8">
      <w:pPr>
        <w:pStyle w:val="a7"/>
        <w:numPr>
          <w:ilvl w:val="1"/>
          <w:numId w:val="50"/>
        </w:numPr>
        <w:ind w:leftChars="0"/>
        <w:rPr>
          <w:del w:id="961" w:author="Demon" w:date="2020-07-08T16:59:00Z"/>
        </w:rPr>
      </w:pPr>
      <w:del w:id="962" w:author="Demon" w:date="2020-07-08T16:59:00Z">
        <w:r w:rsidDel="006C49CF">
          <w:rPr>
            <w:rFonts w:hint="eastAsia"/>
          </w:rPr>
          <w:delText>所以我這就想說這樣</w:delText>
        </w:r>
        <w:r w:rsidDel="006C49CF">
          <w:rPr>
            <w:rFonts w:hint="eastAsia"/>
          </w:rPr>
          <w:delText xml:space="preserve"> </w:delText>
        </w:r>
      </w:del>
    </w:p>
    <w:p w14:paraId="4C3C23D6" w14:textId="598BFEF6" w:rsidR="00FF57E3" w:rsidDel="006C49CF" w:rsidRDefault="004C3FEC" w:rsidP="004273D8">
      <w:pPr>
        <w:pStyle w:val="a7"/>
        <w:numPr>
          <w:ilvl w:val="2"/>
          <w:numId w:val="50"/>
        </w:numPr>
        <w:ind w:leftChars="0"/>
        <w:rPr>
          <w:del w:id="963" w:author="Demon" w:date="2020-07-08T16:59:00Z"/>
        </w:rPr>
      </w:pPr>
      <m:oMath>
        <m:sSub>
          <m:sSubPr>
            <m:ctrlPr>
              <w:del w:id="964" w:author="Demon" w:date="2020-07-08T16:59:00Z">
                <w:rPr>
                  <w:rFonts w:ascii="Cambria Math" w:eastAsia="Cambria Math" w:hAnsi="Cambria Math" w:cs="Cambria Math"/>
                  <w:i/>
                </w:rPr>
              </w:del>
            </m:ctrlPr>
          </m:sSubPr>
          <m:e>
            <m:r>
              <w:del w:id="965" w:author="Demon" w:date="2020-07-08T16:59:00Z">
                <w:rPr>
                  <w:rFonts w:ascii="Cambria Math" w:eastAsia="Cambria Math" w:hAnsi="Cambria Math" w:cs="Cambria Math"/>
                </w:rPr>
                <m:t>x</m:t>
              </w:del>
            </m:r>
          </m:e>
          <m:sub>
            <m:r>
              <w:del w:id="966" w:author="Demon" w:date="2020-07-08T16:59:00Z">
                <w:rPr>
                  <w:rFonts w:ascii="Cambria Math" w:eastAsia="Cambria Math" w:hAnsi="Cambria Math" w:cs="Cambria Math"/>
                </w:rPr>
                <m:t>D,</m:t>
              </w:del>
            </m:r>
            <m:r>
              <w:del w:id="967" w:author="Demon" w:date="2020-07-08T16:59:00Z">
                <w:rPr>
                  <w:rFonts w:ascii="Cambria Math" w:hAnsi="Cambria Math" w:cs="Cambria Math" w:hint="eastAsia"/>
                </w:rPr>
                <m:t>H</m:t>
              </w:del>
            </m:r>
            <m:r>
              <w:del w:id="968" w:author="Demon" w:date="2020-07-08T16:59:00Z">
                <w:rPr>
                  <w:rFonts w:ascii="Cambria Math" w:eastAsia="Cambria Math" w:hAnsi="Cambria Math" w:cs="Cambria Math"/>
                </w:rPr>
                <m:t>,M</m:t>
              </w:del>
            </m:r>
          </m:sub>
        </m:sSub>
        <m:r>
          <w:del w:id="969" w:author="Demon" w:date="2020-07-08T16:59:00Z">
            <w:rPr>
              <w:rFonts w:ascii="Cambria Math" w:eastAsia="Cambria Math" w:hAnsi="Cambria Math" w:cs="Cambria Math"/>
            </w:rPr>
            <m:t>∈</m:t>
          </w:del>
        </m:r>
        <m:r>
          <w:del w:id="970" w:author="Demon" w:date="2020-07-08T16:59:00Z">
            <w:rPr>
              <w:rFonts w:ascii="Cambria Math" w:hAnsi="Cambria Math" w:cs="Cambria Math" w:hint="eastAsia"/>
            </w:rPr>
            <m:t>清明連假</m:t>
          </w:del>
        </m:r>
        <m:r>
          <w:del w:id="971" w:author="Demon" w:date="2020-07-08T16:59:00Z">
            <w:rPr>
              <w:rFonts w:ascii="Cambria Math" w:hAnsi="Cambria Math" w:cs="Cambria Math"/>
            </w:rPr>
            <m:t xml:space="preserve">  , if</m:t>
          </w:del>
        </m:r>
        <m:r>
          <w:del w:id="972" w:author="Demon" w:date="2020-07-08T16:59:00Z">
            <w:rPr>
              <w:rFonts w:ascii="Cambria Math" w:eastAsia="Cambria Math" w:hAnsi="Cambria Math" w:cs="Cambria Math"/>
            </w:rPr>
            <m:t xml:space="preserve"> </m:t>
          </w:del>
        </m:r>
        <m:sSub>
          <m:sSubPr>
            <m:ctrlPr>
              <w:del w:id="973" w:author="Demon" w:date="2020-07-08T16:59:00Z">
                <w:rPr>
                  <w:rFonts w:ascii="Cambria Math" w:eastAsia="Cambria Math" w:hAnsi="Cambria Math" w:cs="Cambria Math"/>
                  <w:i/>
                </w:rPr>
              </w:del>
            </m:ctrlPr>
          </m:sSubPr>
          <m:e>
            <m:r>
              <w:del w:id="974" w:author="Demon" w:date="2020-07-08T16:59:00Z">
                <m:rPr>
                  <m:sty m:val="p"/>
                </m:rPr>
                <w:rPr>
                  <w:rFonts w:ascii="Cambria Math" w:hAnsi="Cambria Math" w:hint="eastAsia"/>
                </w:rPr>
                <m:t>M</m:t>
              </w:del>
            </m:r>
            <m:r>
              <w:del w:id="975" w:author="Demon" w:date="2020-07-08T16:59:00Z">
                <m:rPr>
                  <m:sty m:val="p"/>
                </m:rPr>
                <w:rPr>
                  <w:rFonts w:ascii="Cambria Math" w:hAnsi="Cambria Math"/>
                </w:rPr>
                <m:t>easure</m:t>
              </w:del>
            </m:r>
          </m:e>
          <m:sub>
            <m:r>
              <w:del w:id="976" w:author="Demon" w:date="2020-07-08T16:59:00Z">
                <w:rPr>
                  <w:rFonts w:ascii="Cambria Math" w:eastAsia="Cambria Math" w:hAnsi="Cambria Math" w:cs="Cambria Math"/>
                </w:rPr>
                <m:t>D,</m:t>
              </w:del>
            </m:r>
            <m:r>
              <w:del w:id="977" w:author="Demon" w:date="2020-07-08T16:59:00Z">
                <w:rPr>
                  <w:rFonts w:ascii="Cambria Math" w:hAnsi="Cambria Math" w:cs="Cambria Math" w:hint="eastAsia"/>
                </w:rPr>
                <m:t>H</m:t>
              </w:del>
            </m:r>
            <m:r>
              <w:del w:id="978" w:author="Demon" w:date="2020-07-08T16:59:00Z">
                <w:rPr>
                  <w:rFonts w:ascii="Cambria Math" w:eastAsia="Cambria Math" w:hAnsi="Cambria Math" w:cs="Cambria Math"/>
                </w:rPr>
                <m:t>,M</m:t>
              </w:del>
            </m:r>
          </m:sub>
        </m:sSub>
        <m:r>
          <w:del w:id="979" w:author="Demon" w:date="2020-07-08T16:59:00Z">
            <w:rPr>
              <w:rFonts w:ascii="Cambria Math" w:eastAsia="Cambria Math" w:hAnsi="Cambria Math" w:cs="Cambria Math"/>
            </w:rPr>
            <m:t>&lt;3</m:t>
          </w:del>
        </m:r>
        <m:r>
          <w:del w:id="980" w:author="Demon" w:date="2020-07-08T16:59:00Z">
            <m:rPr>
              <m:sty m:val="p"/>
            </m:rPr>
            <w:rPr>
              <w:rFonts w:ascii="Cambria Math" w:hAnsi="Cambria Math" w:cstheme="minorHAnsi"/>
            </w:rPr>
            <m:t xml:space="preserve">σ </m:t>
          </w:del>
        </m:r>
      </m:oMath>
    </w:p>
    <w:p w14:paraId="364BA876" w14:textId="3ABF7AED" w:rsidR="008631F7" w:rsidDel="006C49CF" w:rsidRDefault="008631F7" w:rsidP="004273D8">
      <w:pPr>
        <w:pStyle w:val="a7"/>
        <w:numPr>
          <w:ilvl w:val="2"/>
          <w:numId w:val="50"/>
        </w:numPr>
        <w:ind w:leftChars="0"/>
        <w:rPr>
          <w:del w:id="981" w:author="Demon" w:date="2020-07-08T16:59:00Z"/>
        </w:rPr>
      </w:pPr>
      <w:del w:id="982" w:author="Demon" w:date="2020-07-08T16:59:00Z">
        <w:r w:rsidDel="006C49CF">
          <w:delText>T</w:delText>
        </w:r>
        <w:r w:rsidDel="006C49CF">
          <w:rPr>
            <w:rFonts w:hint="eastAsia"/>
          </w:rPr>
          <w:delText xml:space="preserve">hen </w:delText>
        </w:r>
        <w:r w:rsidDel="006C49CF">
          <w:rPr>
            <w:rFonts w:hint="eastAsia"/>
          </w:rPr>
          <w:delText>線性補值</w:delText>
        </w:r>
      </w:del>
    </w:p>
    <w:p w14:paraId="159A117E" w14:textId="5EDBAFB6" w:rsidR="008631F7" w:rsidDel="006C49CF" w:rsidRDefault="008631F7" w:rsidP="008631F7">
      <w:pPr>
        <w:rPr>
          <w:del w:id="983" w:author="Demon" w:date="2020-07-08T16:59:00Z"/>
        </w:rPr>
      </w:pPr>
    </w:p>
    <w:p w14:paraId="12197AA1" w14:textId="2FDF4D79" w:rsidR="008631F7" w:rsidDel="006C49CF" w:rsidRDefault="008631F7" w:rsidP="008631F7">
      <w:pPr>
        <w:rPr>
          <w:del w:id="984" w:author="Demon" w:date="2020-07-08T16:59:00Z"/>
        </w:rPr>
      </w:pPr>
      <w:del w:id="985" w:author="Demon" w:date="2020-07-08T16:59:00Z">
        <w:r w:rsidDel="006C49CF">
          <w:rPr>
            <w:rFonts w:hint="eastAsia"/>
          </w:rPr>
          <w:delText>檔案改為</w:delText>
        </w:r>
        <w:r w:rsidDel="006C49CF">
          <w:rPr>
            <w:rFonts w:hint="eastAsia"/>
          </w:rPr>
          <w:delText xml:space="preserve"> </w:delText>
        </w:r>
        <w:r w:rsidRPr="008631F7" w:rsidDel="006C49CF">
          <w:delText>Dajiang_processed_20200614</w:delText>
        </w:r>
        <w:r w:rsidDel="006C49CF">
          <w:rPr>
            <w:rFonts w:hint="eastAsia"/>
          </w:rPr>
          <w:delText>.csv</w:delText>
        </w:r>
      </w:del>
    </w:p>
    <w:p w14:paraId="0F78386E" w14:textId="24ABF639" w:rsidR="008631F7" w:rsidRPr="00FF57E3" w:rsidDel="006C49CF" w:rsidRDefault="008631F7" w:rsidP="008631F7">
      <w:pPr>
        <w:rPr>
          <w:del w:id="986" w:author="Demon" w:date="2020-07-08T16:59:00Z"/>
        </w:rPr>
      </w:pPr>
    </w:p>
    <w:p w14:paraId="613C77A6" w14:textId="640038F7" w:rsidR="00560754" w:rsidDel="006C49CF" w:rsidRDefault="00560754" w:rsidP="002B07B3">
      <w:pPr>
        <w:rPr>
          <w:del w:id="987" w:author="Demon" w:date="2020-07-08T16:59:00Z"/>
        </w:rPr>
      </w:pPr>
      <w:del w:id="988" w:author="Demon" w:date="2020-07-08T16:59:00Z">
        <w:r w:rsidDel="006C49CF">
          <w:rPr>
            <w:rFonts w:hint="eastAsia"/>
          </w:rPr>
          <w:delText>2020.06.13 Zhi-Hong</w:delText>
        </w:r>
      </w:del>
    </w:p>
    <w:p w14:paraId="22AA4CA7" w14:textId="26925D3D" w:rsidR="00560754" w:rsidDel="006C49CF" w:rsidRDefault="00560754" w:rsidP="002B07B3">
      <w:pPr>
        <w:rPr>
          <w:del w:id="989" w:author="Demon" w:date="2020-07-08T16:59:00Z"/>
        </w:rPr>
      </w:pPr>
      <w:del w:id="990" w:author="Demon" w:date="2020-07-08T16:59:00Z">
        <w:r w:rsidDel="006C49CF">
          <w:rPr>
            <w:rFonts w:hint="eastAsia"/>
          </w:rPr>
          <w:delText>回老師</w:delText>
        </w:r>
        <w:r w:rsidDel="006C49CF">
          <w:rPr>
            <w:rFonts w:hint="eastAsia"/>
          </w:rPr>
          <w:delText>:</w:delText>
        </w:r>
      </w:del>
    </w:p>
    <w:p w14:paraId="7F3AF718" w14:textId="28A6E253" w:rsidR="00560754" w:rsidDel="006C49CF" w:rsidRDefault="00560754" w:rsidP="002B07B3">
      <w:pPr>
        <w:rPr>
          <w:del w:id="991" w:author="Demon" w:date="2020-07-08T16:59:00Z"/>
        </w:rPr>
      </w:pPr>
      <w:del w:id="992" w:author="Demon" w:date="2020-07-08T16:59:00Z">
        <w:r w:rsidDel="006C49CF">
          <w:rPr>
            <w:rFonts w:hint="eastAsia"/>
          </w:rPr>
          <w:tab/>
        </w:r>
        <w:r w:rsidDel="006C49CF">
          <w:rPr>
            <w:rFonts w:hint="eastAsia"/>
          </w:rPr>
          <w:delText>鹽埔新圍</w:delText>
        </w:r>
        <w:r w:rsidDel="006C49CF">
          <w:rPr>
            <w:rFonts w:hint="eastAsia"/>
          </w:rPr>
          <w:delText>-&gt;</w:delText>
        </w:r>
        <w:r w:rsidDel="006C49CF">
          <w:rPr>
            <w:rFonts w:hint="eastAsia"/>
          </w:rPr>
          <w:delText>大江廠</w:delText>
        </w:r>
        <w:r w:rsidDel="006C49CF">
          <w:rPr>
            <w:rFonts w:hint="eastAsia"/>
          </w:rPr>
          <w:delText xml:space="preserve"> : 3.28KM</w:delText>
        </w:r>
      </w:del>
    </w:p>
    <w:p w14:paraId="10282A76" w14:textId="286F6451" w:rsidR="00560754" w:rsidDel="006C49CF" w:rsidRDefault="00560754" w:rsidP="002B07B3">
      <w:pPr>
        <w:rPr>
          <w:del w:id="993" w:author="Demon" w:date="2020-07-08T16:59:00Z"/>
        </w:rPr>
      </w:pPr>
      <w:del w:id="994" w:author="Demon" w:date="2020-07-08T16:59:00Z">
        <w:r w:rsidDel="006C49CF">
          <w:rPr>
            <w:rFonts w:hint="eastAsia"/>
          </w:rPr>
          <w:tab/>
        </w:r>
        <w:r w:rsidDel="006C49CF">
          <w:rPr>
            <w:rFonts w:hint="eastAsia"/>
          </w:rPr>
          <w:delText>長治</w:delText>
        </w:r>
        <w:r w:rsidDel="006C49CF">
          <w:rPr>
            <w:rFonts w:hint="eastAsia"/>
          </w:rPr>
          <w:delText xml:space="preserve">    -&gt;</w:delText>
        </w:r>
        <w:r w:rsidDel="006C49CF">
          <w:rPr>
            <w:rFonts w:hint="eastAsia"/>
          </w:rPr>
          <w:delText>大江廠</w:delText>
        </w:r>
        <w:r w:rsidDel="006C49CF">
          <w:rPr>
            <w:rFonts w:hint="eastAsia"/>
          </w:rPr>
          <w:delText xml:space="preserve"> : 2.03KM</w:delText>
        </w:r>
      </w:del>
    </w:p>
    <w:p w14:paraId="03C1DB79" w14:textId="39672FE9" w:rsidR="00FD22CE" w:rsidDel="006C49CF" w:rsidRDefault="00FD22CE" w:rsidP="002B07B3">
      <w:pPr>
        <w:rPr>
          <w:del w:id="995" w:author="Demon" w:date="2020-07-08T16:59:00Z"/>
        </w:rPr>
      </w:pPr>
      <w:del w:id="996" w:author="Demon" w:date="2020-07-08T16:59:00Z">
        <w:r w:rsidDel="006C49CF">
          <w:rPr>
            <w:rFonts w:hint="eastAsia"/>
          </w:rPr>
          <w:delText>差距約</w:delText>
        </w:r>
        <w:r w:rsidDel="006C49CF">
          <w:rPr>
            <w:rFonts w:hint="eastAsia"/>
          </w:rPr>
          <w:delText>1.25 KM</w:delText>
        </w:r>
      </w:del>
    </w:p>
    <w:p w14:paraId="231340B7" w14:textId="052CA779" w:rsidR="00643F61" w:rsidDel="006C49CF" w:rsidRDefault="000E517B" w:rsidP="002B07B3">
      <w:pPr>
        <w:rPr>
          <w:del w:id="997" w:author="Demon" w:date="2020-07-08T16:59:00Z"/>
        </w:rPr>
      </w:pPr>
      <w:del w:id="998" w:author="Demon" w:date="2020-07-08T16:59:00Z">
        <w:r w:rsidDel="006C49CF">
          <w:rPr>
            <w:rFonts w:hint="eastAsia"/>
          </w:rPr>
          <w:delText>2</w:delText>
        </w:r>
        <w:r w:rsidDel="006C49CF">
          <w:delText>020.06.13 Hsu</w:delText>
        </w:r>
      </w:del>
    </w:p>
    <w:p w14:paraId="190AA1B1" w14:textId="05253301" w:rsidR="000E517B" w:rsidDel="006C49CF" w:rsidRDefault="00560754" w:rsidP="002B07B3">
      <w:pPr>
        <w:rPr>
          <w:del w:id="999" w:author="Demon" w:date="2020-07-08T16:59:00Z"/>
        </w:rPr>
      </w:pPr>
      <w:del w:id="1000" w:author="Demon" w:date="2020-07-08T16:59:00Z">
        <w:r w:rsidRPr="00643F61" w:rsidDel="006C49CF">
          <w:rPr>
            <w:noProof/>
          </w:rPr>
          <w:drawing>
            <wp:anchor distT="0" distB="0" distL="114300" distR="114300" simplePos="0" relativeHeight="251656704" behindDoc="1" locked="0" layoutInCell="1" allowOverlap="1" wp14:anchorId="770ABFCA" wp14:editId="163097CE">
              <wp:simplePos x="0" y="0"/>
              <wp:positionH relativeFrom="column">
                <wp:posOffset>4472940</wp:posOffset>
              </wp:positionH>
              <wp:positionV relativeFrom="paragraph">
                <wp:posOffset>266065</wp:posOffset>
              </wp:positionV>
              <wp:extent cx="1554480" cy="2788920"/>
              <wp:effectExtent l="0" t="0" r="7620" b="0"/>
              <wp:wrapTight wrapText="bothSides">
                <wp:wrapPolygon edited="0">
                  <wp:start x="0" y="0"/>
                  <wp:lineTo x="0" y="21393"/>
                  <wp:lineTo x="21441" y="21393"/>
                  <wp:lineTo x="21441" y="0"/>
                  <wp:lineTo x="0" y="0"/>
                </wp:wrapPolygon>
              </wp:wrapTight>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54480" cy="2788920"/>
                      </a:xfrm>
                      <a:prstGeom prst="rect">
                        <a:avLst/>
                      </a:prstGeom>
                    </pic:spPr>
                  </pic:pic>
                </a:graphicData>
              </a:graphic>
              <wp14:sizeRelH relativeFrom="page">
                <wp14:pctWidth>0</wp14:pctWidth>
              </wp14:sizeRelH>
              <wp14:sizeRelV relativeFrom="page">
                <wp14:pctHeight>0</wp14:pctHeight>
              </wp14:sizeRelV>
            </wp:anchor>
          </w:drawing>
        </w:r>
        <w:r w:rsidR="000E517B" w:rsidDel="006C49CF">
          <w:rPr>
            <w:rFonts w:hint="eastAsia"/>
          </w:rPr>
          <w:delText>可</w:delText>
        </w:r>
        <w:r w:rsidR="000E517B" w:rsidDel="006C49CF">
          <w:rPr>
            <w:rFonts w:hint="eastAsia"/>
          </w:rPr>
          <w:delText>Google</w:delText>
        </w:r>
        <w:r w:rsidR="000E517B" w:rsidDel="006C49CF">
          <w:rPr>
            <w:rFonts w:hint="eastAsia"/>
          </w:rPr>
          <w:delText>量測測站離公司幾公里。</w:delText>
        </w:r>
        <w:r w:rsidR="000E517B" w:rsidDel="006C49CF">
          <w:rPr>
            <w:rFonts w:hint="eastAsia"/>
          </w:rPr>
          <w:delText>G</w:delText>
        </w:r>
        <w:r w:rsidR="000E517B" w:rsidDel="006C49CF">
          <w:delText>oogle</w:delText>
        </w:r>
        <w:r w:rsidR="000E517B" w:rsidDel="006C49CF">
          <w:rPr>
            <w:rFonts w:hint="eastAsia"/>
          </w:rPr>
          <w:delText xml:space="preserve"> M</w:delText>
        </w:r>
        <w:r w:rsidR="000E517B" w:rsidDel="006C49CF">
          <w:delText>ap</w:delText>
        </w:r>
        <w:r w:rsidR="000E517B" w:rsidDel="006C49CF">
          <w:rPr>
            <w:rFonts w:hint="eastAsia"/>
          </w:rPr>
          <w:delText>有量尺可量測直線距離。</w:delText>
        </w:r>
      </w:del>
    </w:p>
    <w:p w14:paraId="34A6710A" w14:textId="7F226AA7" w:rsidR="00643F61" w:rsidDel="006C49CF" w:rsidRDefault="00643F61" w:rsidP="002B07B3">
      <w:pPr>
        <w:rPr>
          <w:del w:id="1001" w:author="Demon" w:date="2020-07-08T16:59:00Z"/>
        </w:rPr>
      </w:pPr>
    </w:p>
    <w:p w14:paraId="2634EC45" w14:textId="6AC2806F" w:rsidR="00643F61" w:rsidDel="006C49CF" w:rsidRDefault="00643F61" w:rsidP="002B07B3">
      <w:pPr>
        <w:rPr>
          <w:del w:id="1002" w:author="Demon" w:date="2020-07-08T16:59:00Z"/>
        </w:rPr>
      </w:pPr>
      <w:del w:id="1003" w:author="Demon" w:date="2020-07-08T16:59:00Z">
        <w:r w:rsidDel="006C49CF">
          <w:rPr>
            <w:rFonts w:hint="eastAsia"/>
          </w:rPr>
          <w:delText>2020.06.12 Zhi-Hong 18.11</w:delText>
        </w:r>
      </w:del>
    </w:p>
    <w:p w14:paraId="38B45283" w14:textId="41507E74" w:rsidR="00643F61" w:rsidDel="006C49CF" w:rsidRDefault="00643F61" w:rsidP="002B07B3">
      <w:pPr>
        <w:rPr>
          <w:del w:id="1004" w:author="Demon" w:date="2020-07-08T16:59:00Z"/>
        </w:rPr>
      </w:pPr>
      <w:del w:id="1005" w:author="Demon" w:date="2020-07-08T16:59:00Z">
        <w:r w:rsidDel="006C49CF">
          <w:rPr>
            <w:rFonts w:hint="eastAsia"/>
          </w:rPr>
          <w:delText>溫度的部分我這邊有比較兩個點</w:delText>
        </w:r>
      </w:del>
    </w:p>
    <w:p w14:paraId="04B12FFE" w14:textId="37934A95" w:rsidR="00643F61" w:rsidDel="006C49CF" w:rsidRDefault="00643F61" w:rsidP="002B07B3">
      <w:pPr>
        <w:rPr>
          <w:del w:id="1006" w:author="Demon" w:date="2020-07-08T16:59:00Z"/>
        </w:rPr>
      </w:pPr>
      <w:del w:id="1007" w:author="Demon" w:date="2020-07-08T16:59:00Z">
        <w:r w:rsidDel="006C49CF">
          <w:rPr>
            <w:rFonts w:hint="eastAsia"/>
          </w:rPr>
          <w:delText>分別是</w:delText>
        </w:r>
        <w:r w:rsidDel="006C49CF">
          <w:rPr>
            <w:rFonts w:hint="eastAsia"/>
          </w:rPr>
          <w:delText xml:space="preserve"> </w:delText>
        </w:r>
        <w:r w:rsidDel="006C49CF">
          <w:rPr>
            <w:rFonts w:hint="eastAsia"/>
          </w:rPr>
          <w:delText>長治測站</w:delText>
        </w:r>
        <w:r w:rsidDel="006C49CF">
          <w:rPr>
            <w:rFonts w:hint="eastAsia"/>
          </w:rPr>
          <w:delText xml:space="preserve"> </w:delText>
        </w:r>
        <w:r w:rsidDel="006C49CF">
          <w:rPr>
            <w:rFonts w:hint="eastAsia"/>
          </w:rPr>
          <w:delText>以及</w:delText>
        </w:r>
        <w:r w:rsidDel="006C49CF">
          <w:rPr>
            <w:rFonts w:hint="eastAsia"/>
          </w:rPr>
          <w:delText xml:space="preserve"> </w:delText>
        </w:r>
        <w:r w:rsidRPr="00643F61" w:rsidDel="006C49CF">
          <w:rPr>
            <w:rFonts w:hint="eastAsia"/>
          </w:rPr>
          <w:delText>鹽埔新圍</w:delText>
        </w:r>
        <w:r w:rsidDel="006C49CF">
          <w:rPr>
            <w:rFonts w:hint="eastAsia"/>
          </w:rPr>
          <w:delText>測站</w:delText>
        </w:r>
      </w:del>
    </w:p>
    <w:p w14:paraId="7B505BBA" w14:textId="453C4DC9" w:rsidR="00643F61" w:rsidDel="006C49CF" w:rsidRDefault="00643F61" w:rsidP="002B07B3">
      <w:pPr>
        <w:rPr>
          <w:del w:id="1008" w:author="Demon" w:date="2020-07-08T16:59:00Z"/>
        </w:rPr>
      </w:pPr>
      <w:del w:id="1009" w:author="Demon" w:date="2020-07-08T16:59:00Z">
        <w:r w:rsidDel="006C49CF">
          <w:rPr>
            <w:rFonts w:hint="eastAsia"/>
          </w:rPr>
          <w:delText>使用中央氣象局天氣觀測站台</w:delText>
        </w:r>
      </w:del>
    </w:p>
    <w:p w14:paraId="55632ACB" w14:textId="032A9317" w:rsidR="00643F61" w:rsidDel="006C49CF" w:rsidRDefault="00643F61" w:rsidP="002B07B3">
      <w:pPr>
        <w:rPr>
          <w:del w:id="1010" w:author="Demon" w:date="2020-07-08T16:59:00Z"/>
        </w:rPr>
      </w:pPr>
      <w:del w:id="1011" w:author="Demon" w:date="2020-07-08T16:59:00Z">
        <w:r w:rsidDel="006C49CF">
          <w:rPr>
            <w:rFonts w:hint="eastAsia"/>
          </w:rPr>
          <w:delText>由於長治測站缺值過多</w:delText>
        </w:r>
        <w:r w:rsidDel="006C49CF">
          <w:rPr>
            <w:rFonts w:hint="eastAsia"/>
          </w:rPr>
          <w:delText xml:space="preserve"> </w:delText>
        </w:r>
        <w:r w:rsidDel="006C49CF">
          <w:rPr>
            <w:rFonts w:hint="eastAsia"/>
          </w:rPr>
          <w:delText>所以拿</w:delText>
        </w:r>
        <w:r w:rsidRPr="00643F61" w:rsidDel="006C49CF">
          <w:rPr>
            <w:rFonts w:hint="eastAsia"/>
          </w:rPr>
          <w:delText>鹽埔新圍</w:delText>
        </w:r>
        <w:r w:rsidDel="006C49CF">
          <w:rPr>
            <w:rFonts w:hint="eastAsia"/>
          </w:rPr>
          <w:delText>測站做比較</w:delText>
        </w:r>
      </w:del>
    </w:p>
    <w:p w14:paraId="69F6AEA7" w14:textId="2321086D" w:rsidR="00643F61" w:rsidDel="006C49CF" w:rsidRDefault="00643F61" w:rsidP="002B07B3">
      <w:pPr>
        <w:rPr>
          <w:del w:id="1012" w:author="Demon" w:date="2020-07-08T16:59:00Z"/>
        </w:rPr>
      </w:pPr>
      <w:del w:id="1013" w:author="Demon" w:date="2020-07-08T16:59:00Z">
        <w:r w:rsidDel="006C49CF">
          <w:rPr>
            <w:rFonts w:hint="eastAsia"/>
          </w:rPr>
          <w:delText>其地點為右邊那張圖</w:delText>
        </w:r>
        <w:r w:rsidDel="006C49CF">
          <w:rPr>
            <w:rFonts w:hint="eastAsia"/>
          </w:rPr>
          <w:delText xml:space="preserve"> </w:delText>
        </w:r>
      </w:del>
    </w:p>
    <w:p w14:paraId="12EB256B" w14:textId="4E9E138E" w:rsidR="00643F61" w:rsidDel="006C49CF" w:rsidRDefault="00643F61" w:rsidP="000E517B">
      <w:pPr>
        <w:pStyle w:val="a7"/>
        <w:numPr>
          <w:ilvl w:val="0"/>
          <w:numId w:val="49"/>
        </w:numPr>
        <w:ind w:leftChars="0"/>
        <w:rPr>
          <w:del w:id="1014" w:author="Demon" w:date="2020-07-08T16:59:00Z"/>
        </w:rPr>
      </w:pPr>
      <w:del w:id="1015" w:author="Demon" w:date="2020-07-08T16:59:00Z">
        <w:r w:rsidDel="006C49CF">
          <w:rPr>
            <w:rFonts w:hint="eastAsia"/>
          </w:rPr>
          <w:delText>中間為大江</w:delText>
        </w:r>
        <w:r w:rsidDel="006C49CF">
          <w:rPr>
            <w:rFonts w:hint="eastAsia"/>
          </w:rPr>
          <w:delText xml:space="preserve"> </w:delText>
        </w:r>
      </w:del>
    </w:p>
    <w:p w14:paraId="4C713251" w14:textId="478B452A" w:rsidR="00643F61" w:rsidDel="006C49CF" w:rsidRDefault="00643F61" w:rsidP="000E517B">
      <w:pPr>
        <w:pStyle w:val="a7"/>
        <w:numPr>
          <w:ilvl w:val="0"/>
          <w:numId w:val="49"/>
        </w:numPr>
        <w:ind w:leftChars="0"/>
        <w:rPr>
          <w:del w:id="1016" w:author="Demon" w:date="2020-07-08T16:59:00Z"/>
        </w:rPr>
      </w:pPr>
      <w:del w:id="1017" w:author="Demon" w:date="2020-07-08T16:59:00Z">
        <w:r w:rsidDel="006C49CF">
          <w:rPr>
            <w:rFonts w:hint="eastAsia"/>
          </w:rPr>
          <w:delText>上面為鹽埔新圍</w:delText>
        </w:r>
        <w:r w:rsidDel="006C49CF">
          <w:rPr>
            <w:rFonts w:hint="eastAsia"/>
          </w:rPr>
          <w:delText xml:space="preserve"> </w:delText>
        </w:r>
      </w:del>
    </w:p>
    <w:p w14:paraId="50EA96A2" w14:textId="42AD64AB" w:rsidR="00643F61" w:rsidRPr="00643F61" w:rsidDel="006C49CF" w:rsidRDefault="00643F61" w:rsidP="000E517B">
      <w:pPr>
        <w:pStyle w:val="a7"/>
        <w:numPr>
          <w:ilvl w:val="0"/>
          <w:numId w:val="49"/>
        </w:numPr>
        <w:ind w:leftChars="0"/>
        <w:rPr>
          <w:del w:id="1018" w:author="Demon" w:date="2020-07-08T16:59:00Z"/>
        </w:rPr>
      </w:pPr>
      <w:del w:id="1019" w:author="Demon" w:date="2020-07-08T16:59:00Z">
        <w:r w:rsidDel="006C49CF">
          <w:rPr>
            <w:rFonts w:hint="eastAsia"/>
          </w:rPr>
          <w:delText>下方為長治</w:delText>
        </w:r>
      </w:del>
    </w:p>
    <w:p w14:paraId="214674AE" w14:textId="10FBBEFA" w:rsidR="00643F61" w:rsidRPr="00643F61" w:rsidDel="006C49CF" w:rsidRDefault="00643F61" w:rsidP="002B07B3">
      <w:pPr>
        <w:rPr>
          <w:del w:id="1020" w:author="Demon" w:date="2020-07-08T16:59:00Z"/>
        </w:rPr>
      </w:pPr>
    </w:p>
    <w:p w14:paraId="26F6F2EE" w14:textId="24DA41E8" w:rsidR="00643F61" w:rsidDel="006C49CF" w:rsidRDefault="00643F61" w:rsidP="002B07B3">
      <w:pPr>
        <w:rPr>
          <w:del w:id="1021" w:author="Demon" w:date="2020-07-08T16:59:00Z"/>
        </w:rPr>
      </w:pPr>
    </w:p>
    <w:p w14:paraId="6AD26562" w14:textId="4C59E661" w:rsidR="00643F61" w:rsidDel="006C49CF" w:rsidRDefault="00643F61" w:rsidP="002B07B3">
      <w:pPr>
        <w:rPr>
          <w:del w:id="1022" w:author="Demon" w:date="2020-07-08T16:59:00Z"/>
        </w:rPr>
      </w:pPr>
      <w:del w:id="1023" w:author="Demon" w:date="2020-07-08T16:59:00Z">
        <w:r w:rsidDel="006C49CF">
          <w:rPr>
            <w:rFonts w:hint="eastAsia"/>
          </w:rPr>
          <w:delText>將鹽埔跟長治用</w:delText>
        </w:r>
        <w:r w:rsidDel="006C49CF">
          <w:rPr>
            <w:rFonts w:hint="eastAsia"/>
          </w:rPr>
          <w:delText>EXCEL</w:delText>
        </w:r>
        <w:r w:rsidDel="006C49CF">
          <w:rPr>
            <w:rFonts w:hint="eastAsia"/>
          </w:rPr>
          <w:delText>畫出來長這樣</w:delText>
        </w:r>
        <w:r w:rsidDel="006C49CF">
          <w:rPr>
            <w:rFonts w:hint="eastAsia"/>
          </w:rPr>
          <w:delText>:</w:delText>
        </w:r>
      </w:del>
    </w:p>
    <w:p w14:paraId="2BD7F178" w14:textId="5A5DEBAC" w:rsidR="00643F61" w:rsidDel="006C49CF" w:rsidRDefault="00643F61" w:rsidP="002B07B3">
      <w:pPr>
        <w:rPr>
          <w:del w:id="1024" w:author="Demon" w:date="2020-07-08T16:59:00Z"/>
        </w:rPr>
      </w:pPr>
      <w:del w:id="1025" w:author="Demon" w:date="2020-07-08T16:59:00Z">
        <w:r w:rsidRPr="00643F61" w:rsidDel="006C49CF">
          <w:rPr>
            <w:noProof/>
          </w:rPr>
          <w:drawing>
            <wp:inline distT="0" distB="0" distL="0" distR="0" wp14:anchorId="0D4EFA21" wp14:editId="2D6964DF">
              <wp:extent cx="6065520" cy="141732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65520" cy="1417320"/>
                      </a:xfrm>
                      <a:prstGeom prst="rect">
                        <a:avLst/>
                      </a:prstGeom>
                    </pic:spPr>
                  </pic:pic>
                </a:graphicData>
              </a:graphic>
            </wp:inline>
          </w:drawing>
        </w:r>
      </w:del>
    </w:p>
    <w:p w14:paraId="253DACEB" w14:textId="70FF5C50" w:rsidR="00643F61" w:rsidDel="006C49CF" w:rsidRDefault="00643F61" w:rsidP="002B07B3">
      <w:pPr>
        <w:rPr>
          <w:del w:id="1026" w:author="Demon" w:date="2020-07-08T16:59:00Z"/>
        </w:rPr>
      </w:pPr>
      <w:del w:id="1027" w:author="Demon" w:date="2020-07-08T16:59:00Z">
        <w:r w:rsidDel="006C49CF">
          <w:rPr>
            <w:rFonts w:hint="eastAsia"/>
          </w:rPr>
          <w:delText>橘色是長治</w:delText>
        </w:r>
        <w:r w:rsidDel="006C49CF">
          <w:rPr>
            <w:rFonts w:hint="eastAsia"/>
          </w:rPr>
          <w:delText xml:space="preserve"> </w:delText>
        </w:r>
        <w:r w:rsidDel="006C49CF">
          <w:rPr>
            <w:rFonts w:hint="eastAsia"/>
          </w:rPr>
          <w:delText>藍色是鹽埔</w:delText>
        </w:r>
        <w:r w:rsidDel="006C49CF">
          <w:rPr>
            <w:rFonts w:hint="eastAsia"/>
          </w:rPr>
          <w:delText xml:space="preserve"> </w:delText>
        </w:r>
        <w:r w:rsidDel="006C49CF">
          <w:rPr>
            <w:rFonts w:hint="eastAsia"/>
          </w:rPr>
          <w:delText>掉下來的都叫做缺值</w:delText>
        </w:r>
      </w:del>
    </w:p>
    <w:p w14:paraId="113E8F49" w14:textId="5C922286" w:rsidR="002645B1" w:rsidDel="006C49CF" w:rsidRDefault="002645B1" w:rsidP="002B07B3">
      <w:pPr>
        <w:rPr>
          <w:del w:id="1028" w:author="Demon" w:date="2020-07-08T16:59:00Z"/>
        </w:rPr>
      </w:pPr>
      <w:del w:id="1029" w:author="Demon" w:date="2020-07-08T16:59:00Z">
        <w:r w:rsidDel="006C49CF">
          <w:rPr>
            <w:rFonts w:hint="eastAsia"/>
          </w:rPr>
          <w:delText>按照這個</w:delText>
        </w:r>
        <w:r w:rsidDel="006C49CF">
          <w:rPr>
            <w:rFonts w:hint="eastAsia"/>
          </w:rPr>
          <w:delText>pattem</w:delText>
        </w:r>
        <w:r w:rsidDel="006C49CF">
          <w:rPr>
            <w:rFonts w:hint="eastAsia"/>
          </w:rPr>
          <w:delText>的話</w:delText>
        </w:r>
        <w:r w:rsidDel="006C49CF">
          <w:rPr>
            <w:rFonts w:hint="eastAsia"/>
          </w:rPr>
          <w:delText xml:space="preserve"> </w:delText>
        </w:r>
        <w:r w:rsidDel="006C49CF">
          <w:rPr>
            <w:rFonts w:hint="eastAsia"/>
          </w:rPr>
          <w:delText>直接採用鹽埔的溫度代替長治好像可行</w:delText>
        </w:r>
        <w:r w:rsidDel="006C49CF">
          <w:rPr>
            <w:rFonts w:hint="eastAsia"/>
          </w:rPr>
          <w:delText xml:space="preserve"> </w:delText>
        </w:r>
        <w:r w:rsidDel="006C49CF">
          <w:rPr>
            <w:rFonts w:hint="eastAsia"/>
          </w:rPr>
          <w:delText>其地理差距好像不大</w:delText>
        </w:r>
        <w:r w:rsidDel="006C49CF">
          <w:rPr>
            <w:rFonts w:hint="eastAsia"/>
          </w:rPr>
          <w:delText xml:space="preserve"> </w:delText>
        </w:r>
      </w:del>
    </w:p>
    <w:p w14:paraId="0DFAE2C2" w14:textId="498F847F" w:rsidR="00643F61" w:rsidDel="006C49CF" w:rsidRDefault="002645B1" w:rsidP="002B07B3">
      <w:pPr>
        <w:rPr>
          <w:del w:id="1030" w:author="Demon" w:date="2020-07-08T16:59:00Z"/>
        </w:rPr>
      </w:pPr>
      <w:del w:id="1031" w:author="Demon" w:date="2020-07-08T16:59:00Z">
        <w:r w:rsidDel="006C49CF">
          <w:rPr>
            <w:rFonts w:hint="eastAsia"/>
          </w:rPr>
          <w:delText>因為大江場位於中間</w:delText>
        </w:r>
      </w:del>
    </w:p>
    <w:p w14:paraId="6CD9F4C8" w14:textId="21DAD96D" w:rsidR="00643F61" w:rsidDel="006C49CF" w:rsidRDefault="00643F61" w:rsidP="002B07B3">
      <w:pPr>
        <w:rPr>
          <w:del w:id="1032" w:author="Demon" w:date="2020-07-08T16:59:00Z"/>
        </w:rPr>
      </w:pPr>
    </w:p>
    <w:p w14:paraId="323C2E19" w14:textId="52CD2722" w:rsidR="000317FB" w:rsidDel="006C49CF" w:rsidRDefault="000317FB" w:rsidP="002B07B3">
      <w:pPr>
        <w:rPr>
          <w:del w:id="1033" w:author="Demon" w:date="2020-07-08T16:59:00Z"/>
        </w:rPr>
      </w:pPr>
      <w:del w:id="1034" w:author="Demon" w:date="2020-07-08T16:59:00Z">
        <w:r w:rsidDel="006C49CF">
          <w:rPr>
            <w:rFonts w:hint="eastAsia"/>
          </w:rPr>
          <w:delText>以下為大江廠區整年度用電量表</w:delText>
        </w:r>
      </w:del>
    </w:p>
    <w:p w14:paraId="18B6544D" w14:textId="02FBE54F" w:rsidR="000317FB" w:rsidDel="006C49CF" w:rsidRDefault="000317FB" w:rsidP="002B07B3">
      <w:pPr>
        <w:rPr>
          <w:del w:id="1035" w:author="Demon" w:date="2020-07-08T16:59:00Z"/>
        </w:rPr>
      </w:pPr>
      <w:del w:id="1036" w:author="Demon" w:date="2020-07-08T16:59:00Z">
        <w:r w:rsidDel="006C49CF">
          <w:rPr>
            <w:noProof/>
          </w:rPr>
          <mc:AlternateContent>
            <mc:Choice Requires="wps">
              <w:drawing>
                <wp:anchor distT="0" distB="0" distL="114300" distR="114300" simplePos="0" relativeHeight="251659776" behindDoc="0" locked="0" layoutInCell="1" allowOverlap="1" wp14:anchorId="2897B8B1" wp14:editId="12932697">
                  <wp:simplePos x="0" y="0"/>
                  <wp:positionH relativeFrom="column">
                    <wp:posOffset>1485900</wp:posOffset>
                  </wp:positionH>
                  <wp:positionV relativeFrom="paragraph">
                    <wp:posOffset>388620</wp:posOffset>
                  </wp:positionV>
                  <wp:extent cx="495300" cy="678180"/>
                  <wp:effectExtent l="0" t="0" r="19050" b="26670"/>
                  <wp:wrapNone/>
                  <wp:docPr id="100" name="圓角矩形 100"/>
                  <wp:cNvGraphicFramePr/>
                  <a:graphic xmlns:a="http://schemas.openxmlformats.org/drawingml/2006/main">
                    <a:graphicData uri="http://schemas.microsoft.com/office/word/2010/wordprocessingShape">
                      <wps:wsp>
                        <wps:cNvSpPr/>
                        <wps:spPr>
                          <a:xfrm>
                            <a:off x="0" y="0"/>
                            <a:ext cx="495300" cy="67818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FBE81C" id="圓角矩形 100" o:spid="_x0000_s1026" style="position:absolute;margin-left:117pt;margin-top:30.6pt;width:39pt;height:53.4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" filled="f" strokecolor="#c0504d [3205]" strokeweight="2pt"/>
              </w:pict>
            </mc:Fallback>
          </mc:AlternateContent>
        </w:r>
        <w:r w:rsidDel="006C49CF">
          <w:rPr>
            <w:noProof/>
          </w:rPr>
          <mc:AlternateContent>
            <mc:Choice Requires="wps">
              <w:drawing>
                <wp:anchor distT="0" distB="0" distL="114300" distR="114300" simplePos="0" relativeHeight="251658752" behindDoc="0" locked="0" layoutInCell="1" allowOverlap="1" wp14:anchorId="0E03C952" wp14:editId="13294E8B">
                  <wp:simplePos x="0" y="0"/>
                  <wp:positionH relativeFrom="column">
                    <wp:posOffset>3977640</wp:posOffset>
                  </wp:positionH>
                  <wp:positionV relativeFrom="paragraph">
                    <wp:posOffset>312420</wp:posOffset>
                  </wp:positionV>
                  <wp:extent cx="495300" cy="678180"/>
                  <wp:effectExtent l="0" t="0" r="19050" b="26670"/>
                  <wp:wrapNone/>
                  <wp:docPr id="99" name="圓角矩形 99"/>
                  <wp:cNvGraphicFramePr/>
                  <a:graphic xmlns:a="http://schemas.openxmlformats.org/drawingml/2006/main">
                    <a:graphicData uri="http://schemas.microsoft.com/office/word/2010/wordprocessingShape">
                      <wps:wsp>
                        <wps:cNvSpPr/>
                        <wps:spPr>
                          <a:xfrm>
                            <a:off x="0" y="0"/>
                            <a:ext cx="495300" cy="6781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6C3B12" id="圓角矩形 99" o:spid="_x0000_s1026" style="position:absolute;margin-left:313.2pt;margin-top:24.6pt;width:39pt;height:53.4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" filled="f" strokecolor="#f79646 [3209]" strokeweight="2pt"/>
              </w:pict>
            </mc:Fallback>
          </mc:AlternateContent>
        </w:r>
        <w:r w:rsidDel="006C49CF">
          <w:rPr>
            <w:noProof/>
          </w:rPr>
          <mc:AlternateContent>
            <mc:Choice Requires="wps">
              <w:drawing>
                <wp:anchor distT="0" distB="0" distL="114300" distR="114300" simplePos="0" relativeHeight="251657728" behindDoc="0" locked="0" layoutInCell="1" allowOverlap="1" wp14:anchorId="0BEEB503" wp14:editId="323C84A9">
                  <wp:simplePos x="0" y="0"/>
                  <wp:positionH relativeFrom="column">
                    <wp:posOffset>5509260</wp:posOffset>
                  </wp:positionH>
                  <wp:positionV relativeFrom="paragraph">
                    <wp:posOffset>320040</wp:posOffset>
                  </wp:positionV>
                  <wp:extent cx="342900" cy="678180"/>
                  <wp:effectExtent l="0" t="0" r="19050" b="26670"/>
                  <wp:wrapNone/>
                  <wp:docPr id="98" name="圓角矩形 98"/>
                  <wp:cNvGraphicFramePr/>
                  <a:graphic xmlns:a="http://schemas.openxmlformats.org/drawingml/2006/main">
                    <a:graphicData uri="http://schemas.microsoft.com/office/word/2010/wordprocessingShape">
                      <wps:wsp>
                        <wps:cNvSpPr/>
                        <wps:spPr>
                          <a:xfrm>
                            <a:off x="0" y="0"/>
                            <a:ext cx="342900" cy="6781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A07CEE" id="圓角矩形 98" o:spid="_x0000_s1026" style="position:absolute;margin-left:433.8pt;margin-top:25.2pt;width:27pt;height:53.4pt;z-index:25165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" filled="f" strokecolor="#f79646 [3209]" strokeweight="2pt"/>
              </w:pict>
            </mc:Fallback>
          </mc:AlternateContent>
        </w:r>
        <w:r w:rsidRPr="000317FB" w:rsidDel="006C49CF">
          <w:rPr>
            <w:noProof/>
          </w:rPr>
          <w:drawing>
            <wp:inline distT="0" distB="0" distL="0" distR="0" wp14:anchorId="750FD683" wp14:editId="10A69E62">
              <wp:extent cx="6248400" cy="941705"/>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248400" cy="941705"/>
                      </a:xfrm>
                      <a:prstGeom prst="rect">
                        <a:avLst/>
                      </a:prstGeom>
                    </pic:spPr>
                  </pic:pic>
                </a:graphicData>
              </a:graphic>
            </wp:inline>
          </w:drawing>
        </w:r>
      </w:del>
    </w:p>
    <w:p w14:paraId="203612B5" w14:textId="462F8683" w:rsidR="00643F61" w:rsidDel="006C49CF" w:rsidRDefault="000317FB" w:rsidP="000317FB">
      <w:pPr>
        <w:rPr>
          <w:del w:id="1037" w:author="Demon" w:date="2020-07-08T16:59:00Z"/>
        </w:rPr>
      </w:pPr>
      <w:del w:id="1038" w:author="Demon" w:date="2020-07-08T16:59:00Z">
        <w:r w:rsidDel="006C49CF">
          <w:rPr>
            <w:rFonts w:hint="eastAsia"/>
          </w:rPr>
          <w:delText>其橘色的部分可以跟前後相加補值</w:delText>
        </w:r>
        <w:r w:rsidDel="006C49CF">
          <w:rPr>
            <w:rFonts w:hint="eastAsia"/>
          </w:rPr>
          <w:delText>(9</w:delText>
        </w:r>
        <w:r w:rsidDel="006C49CF">
          <w:rPr>
            <w:rFonts w:hint="eastAsia"/>
          </w:rPr>
          <w:delText>月那一大串跟</w:delText>
        </w:r>
        <w:r w:rsidDel="006C49CF">
          <w:rPr>
            <w:rFonts w:hint="eastAsia"/>
          </w:rPr>
          <w:delText>12</w:delText>
        </w:r>
        <w:r w:rsidDel="006C49CF">
          <w:rPr>
            <w:rFonts w:hint="eastAsia"/>
          </w:rPr>
          <w:delText>月</w:delText>
        </w:r>
        <w:r w:rsidDel="006C49CF">
          <w:rPr>
            <w:rFonts w:hint="eastAsia"/>
          </w:rPr>
          <w:delText>)</w:delText>
        </w:r>
      </w:del>
    </w:p>
    <w:p w14:paraId="73A09A63" w14:textId="3DCC63CA" w:rsidR="000317FB" w:rsidRPr="00643F61" w:rsidDel="006C49CF" w:rsidRDefault="000317FB" w:rsidP="000317FB">
      <w:pPr>
        <w:rPr>
          <w:del w:id="1039" w:author="Demon" w:date="2020-07-08T16:59:00Z"/>
        </w:rPr>
      </w:pPr>
      <w:del w:id="1040" w:author="Demon" w:date="2020-07-08T16:59:00Z">
        <w:r w:rsidDel="006C49CF">
          <w:rPr>
            <w:rFonts w:hint="eastAsia"/>
          </w:rPr>
          <w:delText>但是紅色為清明節那時段</w:delText>
        </w:r>
        <w:r w:rsidDel="006C49CF">
          <w:rPr>
            <w:rFonts w:hint="eastAsia"/>
          </w:rPr>
          <w:delText xml:space="preserve"> </w:delText>
        </w:r>
        <w:r w:rsidDel="006C49CF">
          <w:rPr>
            <w:rFonts w:hint="eastAsia"/>
          </w:rPr>
          <w:delText>其前後</w:delText>
        </w:r>
        <w:r w:rsidDel="006C49CF">
          <w:rPr>
            <w:rFonts w:hint="eastAsia"/>
          </w:rPr>
          <w:delText>pattem</w:delText>
        </w:r>
        <w:r w:rsidDel="006C49CF">
          <w:rPr>
            <w:rFonts w:hint="eastAsia"/>
          </w:rPr>
          <w:delText>都不相同</w:delText>
        </w:r>
        <w:r w:rsidDel="006C49CF">
          <w:rPr>
            <w:rFonts w:hint="eastAsia"/>
          </w:rPr>
          <w:delText xml:space="preserve"> </w:delText>
        </w:r>
        <w:r w:rsidDel="006C49CF">
          <w:rPr>
            <w:rFonts w:hint="eastAsia"/>
          </w:rPr>
          <w:delText>這部分可能要再另想辦法</w:delText>
        </w:r>
      </w:del>
    </w:p>
    <w:p w14:paraId="4B58501D" w14:textId="3D975A7F" w:rsidR="00B4721D" w:rsidDel="006C49CF" w:rsidRDefault="00B4721D" w:rsidP="002B07B3">
      <w:pPr>
        <w:rPr>
          <w:del w:id="1041" w:author="Demon" w:date="2020-07-08T16:59:00Z"/>
        </w:rPr>
      </w:pPr>
      <w:del w:id="1042" w:author="Demon" w:date="2020-07-08T16:59:00Z">
        <w:r w:rsidDel="006C49CF">
          <w:rPr>
            <w:rFonts w:hint="eastAsia"/>
          </w:rPr>
          <w:delText>2020.06.12 Zhi-Hong</w:delText>
        </w:r>
        <w:r w:rsidR="00E82356" w:rsidDel="006C49CF">
          <w:rPr>
            <w:rFonts w:hint="eastAsia"/>
          </w:rPr>
          <w:delText xml:space="preserve"> 02:53</w:delText>
        </w:r>
      </w:del>
    </w:p>
    <w:p w14:paraId="04FA87FD" w14:textId="7D2244DD" w:rsidR="00B4721D" w:rsidDel="006C49CF" w:rsidRDefault="00B4721D" w:rsidP="002B07B3">
      <w:pPr>
        <w:rPr>
          <w:del w:id="1043" w:author="Demon" w:date="2020-07-08T16:59:00Z"/>
        </w:rPr>
      </w:pPr>
      <w:del w:id="1044" w:author="Demon" w:date="2020-07-08T16:59:00Z">
        <w:r w:rsidDel="006C49CF">
          <w:rPr>
            <w:rFonts w:hint="eastAsia"/>
          </w:rPr>
          <w:delText>目前國泰那邊有將新廠</w:delText>
        </w:r>
        <w:r w:rsidDel="006C49CF">
          <w:rPr>
            <w:rFonts w:hint="eastAsia"/>
          </w:rPr>
          <w:delText>data</w:delText>
        </w:r>
        <w:r w:rsidDel="006C49CF">
          <w:rPr>
            <w:rFonts w:hint="eastAsia"/>
          </w:rPr>
          <w:delText>傳過來</w:delText>
        </w:r>
      </w:del>
    </w:p>
    <w:p w14:paraId="3AC3C79B" w14:textId="118FB22E" w:rsidR="00B4721D" w:rsidDel="006C49CF" w:rsidRDefault="00B4721D" w:rsidP="002B07B3">
      <w:pPr>
        <w:rPr>
          <w:del w:id="1045" w:author="Demon" w:date="2020-07-08T16:59:00Z"/>
        </w:rPr>
      </w:pPr>
      <w:del w:id="1046" w:author="Demon" w:date="2020-07-08T16:59:00Z">
        <w:r w:rsidDel="006C49CF">
          <w:rPr>
            <w:rFonts w:hint="eastAsia"/>
          </w:rPr>
          <w:delText>新廠資訊</w:delText>
        </w:r>
        <w:r w:rsidDel="006C49CF">
          <w:rPr>
            <w:rFonts w:hint="eastAsia"/>
          </w:rPr>
          <w:delText>:</w:delText>
        </w:r>
        <w:r w:rsidRPr="00B4721D" w:rsidDel="006C49CF">
          <w:rPr>
            <w:rFonts w:hint="eastAsia"/>
          </w:rPr>
          <w:delText xml:space="preserve"> </w:delText>
        </w:r>
        <w:r w:rsidRPr="00B4721D" w:rsidDel="006C49CF">
          <w:rPr>
            <w:rFonts w:hint="eastAsia"/>
          </w:rPr>
          <w:delText>大江生醫股份有限公司農科分公司</w:delText>
        </w:r>
        <w:r w:rsidDel="006C49CF">
          <w:rPr>
            <w:rFonts w:hint="eastAsia"/>
          </w:rPr>
          <w:delText xml:space="preserve"> </w:delText>
        </w:r>
        <w:r w:rsidDel="006C49CF">
          <w:rPr>
            <w:rFonts w:hint="eastAsia"/>
          </w:rPr>
          <w:delText>位於</w:delText>
        </w:r>
        <w:r w:rsidDel="006C49CF">
          <w:delText>”</w:delText>
        </w:r>
        <w:r w:rsidDel="006C49CF">
          <w:rPr>
            <w:rFonts w:hint="eastAsia"/>
          </w:rPr>
          <w:delText>屏東縣長治鄉</w:delText>
        </w:r>
        <w:r w:rsidDel="006C49CF">
          <w:delText>”</w:delText>
        </w:r>
      </w:del>
    </w:p>
    <w:p w14:paraId="157429CE" w14:textId="0766A3F8" w:rsidR="00B4721D" w:rsidDel="006C49CF" w:rsidRDefault="00B4721D" w:rsidP="002B07B3">
      <w:pPr>
        <w:rPr>
          <w:del w:id="1047" w:author="Demon" w:date="2020-07-08T16:59:00Z"/>
        </w:rPr>
      </w:pPr>
      <w:del w:id="1048" w:author="Demon" w:date="2020-07-08T16:59:00Z">
        <w:r w:rsidDel="006C49CF">
          <w:rPr>
            <w:rFonts w:hint="eastAsia"/>
          </w:rPr>
          <w:delText>我這邊有先掃擋</w:delText>
        </w:r>
      </w:del>
    </w:p>
    <w:p w14:paraId="79E193BC" w14:textId="21021155" w:rsidR="00B4721D" w:rsidDel="006C49CF" w:rsidRDefault="00B4721D" w:rsidP="002B07B3">
      <w:pPr>
        <w:rPr>
          <w:del w:id="1049" w:author="Demon" w:date="2020-07-08T16:59:00Z"/>
        </w:rPr>
      </w:pPr>
      <w:del w:id="1050" w:author="Demon" w:date="2020-07-08T16:59:00Z">
        <w:r w:rsidDel="006C49CF">
          <w:rPr>
            <w:rFonts w:hint="eastAsia"/>
          </w:rPr>
          <w:delText>發現以下事跡</w:delText>
        </w:r>
        <w:r w:rsidDel="006C49CF">
          <w:rPr>
            <w:rFonts w:hint="eastAsia"/>
          </w:rPr>
          <w:delText>:</w:delText>
        </w:r>
      </w:del>
    </w:p>
    <w:p w14:paraId="7C6CC8B7" w14:textId="07D29E6C" w:rsidR="00B4721D" w:rsidDel="006C49CF" w:rsidRDefault="00B4721D" w:rsidP="00274295">
      <w:pPr>
        <w:pStyle w:val="a7"/>
        <w:numPr>
          <w:ilvl w:val="0"/>
          <w:numId w:val="47"/>
        </w:numPr>
        <w:ind w:leftChars="0"/>
        <w:rPr>
          <w:del w:id="1051" w:author="Demon" w:date="2020-07-08T16:59:00Z"/>
        </w:rPr>
      </w:pPr>
      <w:del w:id="1052" w:author="Demon" w:date="2020-07-08T16:59:00Z">
        <w:r w:rsidDel="006C49CF">
          <w:rPr>
            <w:rFonts w:hint="eastAsia"/>
          </w:rPr>
          <w:delText>小狀況</w:delText>
        </w:r>
        <w:r w:rsidDel="006C49CF">
          <w:rPr>
            <w:rFonts w:hint="eastAsia"/>
          </w:rPr>
          <w:delText>:</w:delText>
        </w:r>
      </w:del>
    </w:p>
    <w:p w14:paraId="7FDEB09E" w14:textId="07C253DC" w:rsidR="00B4721D" w:rsidDel="006C49CF" w:rsidRDefault="00B4721D" w:rsidP="00274295">
      <w:pPr>
        <w:pStyle w:val="a7"/>
        <w:numPr>
          <w:ilvl w:val="1"/>
          <w:numId w:val="47"/>
        </w:numPr>
        <w:ind w:leftChars="0"/>
        <w:rPr>
          <w:del w:id="1053" w:author="Demon" w:date="2020-07-08T16:59:00Z"/>
        </w:rPr>
      </w:pPr>
      <w:del w:id="1054" w:author="Demon" w:date="2020-07-08T16:59:00Z">
        <w:r w:rsidDel="006C49CF">
          <w:rPr>
            <w:rFonts w:hint="eastAsia"/>
          </w:rPr>
          <w:delText>5/31 13:15</w:delText>
        </w:r>
        <w:r w:rsidDel="006C49CF">
          <w:rPr>
            <w:rFonts w:hint="eastAsia"/>
          </w:rPr>
          <w:delText>有發生短期斷點</w:delText>
        </w:r>
        <w:r w:rsidDel="006C49CF">
          <w:rPr>
            <w:rFonts w:hint="eastAsia"/>
          </w:rPr>
          <w:delText xml:space="preserve"> </w:delText>
        </w:r>
        <w:r w:rsidDel="006C49CF">
          <w:rPr>
            <w:rFonts w:hint="eastAsia"/>
          </w:rPr>
          <w:delText>故將前後</w:delText>
        </w:r>
        <w:r w:rsidDel="006C49CF">
          <w:rPr>
            <w:rFonts w:hint="eastAsia"/>
          </w:rPr>
          <w:delText>15</w:delText>
        </w:r>
        <w:r w:rsidDel="006C49CF">
          <w:rPr>
            <w:rFonts w:hint="eastAsia"/>
          </w:rPr>
          <w:delText>分鐘資訊累加除二</w:delText>
        </w:r>
      </w:del>
    </w:p>
    <w:p w14:paraId="3A80DB60" w14:textId="5CD37A4F" w:rsidR="00B4721D" w:rsidDel="006C49CF" w:rsidRDefault="00B4721D" w:rsidP="00274295">
      <w:pPr>
        <w:pStyle w:val="a7"/>
        <w:numPr>
          <w:ilvl w:val="0"/>
          <w:numId w:val="47"/>
        </w:numPr>
        <w:ind w:leftChars="0"/>
        <w:rPr>
          <w:del w:id="1055" w:author="Demon" w:date="2020-07-08T16:59:00Z"/>
        </w:rPr>
      </w:pPr>
      <w:del w:id="1056" w:author="Demon" w:date="2020-07-08T16:59:00Z">
        <w:r w:rsidDel="006C49CF">
          <w:rPr>
            <w:rFonts w:hint="eastAsia"/>
          </w:rPr>
          <w:delText>大狀況</w:delText>
        </w:r>
        <w:r w:rsidDel="006C49CF">
          <w:rPr>
            <w:rFonts w:hint="eastAsia"/>
          </w:rPr>
          <w:delText>:</w:delText>
        </w:r>
      </w:del>
    </w:p>
    <w:p w14:paraId="5BECEC26" w14:textId="0AD272BB" w:rsidR="00B4721D" w:rsidDel="006C49CF" w:rsidRDefault="00B4721D" w:rsidP="00274295">
      <w:pPr>
        <w:pStyle w:val="a7"/>
        <w:numPr>
          <w:ilvl w:val="1"/>
          <w:numId w:val="47"/>
        </w:numPr>
        <w:ind w:leftChars="0"/>
        <w:rPr>
          <w:del w:id="1057" w:author="Demon" w:date="2020-07-08T16:59:00Z"/>
        </w:rPr>
      </w:pPr>
      <w:del w:id="1058" w:author="Demon" w:date="2020-07-08T16:59:00Z">
        <w:r w:rsidDel="006C49CF">
          <w:rPr>
            <w:rFonts w:hint="eastAsia"/>
          </w:rPr>
          <w:delText xml:space="preserve">4/7 08:45~10:00 </w:delText>
        </w:r>
        <w:r w:rsidDel="006C49CF">
          <w:rPr>
            <w:rFonts w:hint="eastAsia"/>
          </w:rPr>
          <w:delText>有出現</w:delText>
        </w:r>
        <w:r w:rsidDel="006C49CF">
          <w:rPr>
            <w:rFonts w:hint="eastAsia"/>
          </w:rPr>
          <w:delText>0</w:delText>
        </w:r>
        <w:r w:rsidDel="006C49CF">
          <w:rPr>
            <w:rFonts w:hint="eastAsia"/>
          </w:rPr>
          <w:delText>的狀況</w:delText>
        </w:r>
        <w:r w:rsidDel="006C49CF">
          <w:rPr>
            <w:rFonts w:hint="eastAsia"/>
          </w:rPr>
          <w:delText xml:space="preserve"> </w:delText>
        </w:r>
        <w:r w:rsidDel="006C49CF">
          <w:rPr>
            <w:rFonts w:hint="eastAsia"/>
          </w:rPr>
          <w:delText>經查證當天為禮拜六</w:delText>
        </w:r>
        <w:r w:rsidR="00E82356" w:rsidDel="006C49CF">
          <w:rPr>
            <w:rFonts w:hint="eastAsia"/>
          </w:rPr>
          <w:delText xml:space="preserve"> </w:delText>
        </w:r>
        <w:r w:rsidR="00E82356" w:rsidDel="006C49CF">
          <w:rPr>
            <w:rFonts w:hint="eastAsia"/>
          </w:rPr>
          <w:delText>連假且郊區</w:delText>
        </w:r>
        <w:r w:rsidR="00E82356" w:rsidDel="006C49CF">
          <w:rPr>
            <w:rFonts w:hint="eastAsia"/>
          </w:rPr>
          <w:delText xml:space="preserve"> </w:delText>
        </w:r>
        <w:r w:rsidR="00E82356" w:rsidDel="006C49CF">
          <w:rPr>
            <w:rFonts w:hint="eastAsia"/>
          </w:rPr>
          <w:delText>當天電量整天處於離峰狀態</w:delText>
        </w:r>
        <w:r w:rsidR="00E82356" w:rsidDel="006C49CF">
          <w:rPr>
            <w:rFonts w:hint="eastAsia"/>
          </w:rPr>
          <w:delText>(</w:delText>
        </w:r>
        <w:r w:rsidR="00E82356" w:rsidDel="006C49CF">
          <w:rPr>
            <w:rFonts w:hint="eastAsia"/>
          </w:rPr>
          <w:delText>低於</w:delText>
        </w:r>
        <w:r w:rsidR="00E82356" w:rsidDel="006C49CF">
          <w:rPr>
            <w:rFonts w:hint="eastAsia"/>
          </w:rPr>
          <w:delText xml:space="preserve">100) </w:delText>
        </w:r>
        <w:r w:rsidR="00E82356" w:rsidDel="006C49CF">
          <w:rPr>
            <w:rFonts w:hint="eastAsia"/>
          </w:rPr>
          <w:delText>故可以當作是省電狀況</w:delText>
        </w:r>
        <w:r w:rsidR="00E82356" w:rsidDel="006C49CF">
          <w:rPr>
            <w:rFonts w:hint="eastAsia"/>
          </w:rPr>
          <w:delText xml:space="preserve"> </w:delText>
        </w:r>
        <w:r w:rsidR="00E82356" w:rsidDel="006C49CF">
          <w:rPr>
            <w:rFonts w:hint="eastAsia"/>
          </w:rPr>
          <w:delText>不知這天這區間是否該補植</w:delText>
        </w:r>
      </w:del>
    </w:p>
    <w:p w14:paraId="165ACA1D" w14:textId="7BCCDC4A" w:rsidR="00B4721D" w:rsidRPr="00B4721D" w:rsidDel="006C49CF" w:rsidRDefault="00B4721D" w:rsidP="00274295">
      <w:pPr>
        <w:ind w:left="480"/>
        <w:rPr>
          <w:del w:id="1059" w:author="Demon" w:date="2020-07-08T16:59:00Z"/>
        </w:rPr>
      </w:pPr>
      <w:del w:id="1060" w:author="Demon" w:date="2020-07-08T16:59:00Z">
        <w:r w:rsidRPr="00B4721D" w:rsidDel="006C49CF">
          <w:rPr>
            <w:noProof/>
          </w:rPr>
          <w:drawing>
            <wp:inline distT="0" distB="0" distL="0" distR="0" wp14:anchorId="059F26BF" wp14:editId="459E1087">
              <wp:extent cx="1752752" cy="110499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52752" cy="1104996"/>
                      </a:xfrm>
                      <a:prstGeom prst="rect">
                        <a:avLst/>
                      </a:prstGeom>
                    </pic:spPr>
                  </pic:pic>
                </a:graphicData>
              </a:graphic>
            </wp:inline>
          </w:drawing>
        </w:r>
      </w:del>
    </w:p>
    <w:p w14:paraId="00296839" w14:textId="2DA456D9" w:rsidR="00B4721D" w:rsidDel="006C49CF" w:rsidRDefault="00E82356" w:rsidP="00274295">
      <w:pPr>
        <w:jc w:val="center"/>
        <w:rPr>
          <w:del w:id="1061" w:author="Demon" w:date="2020-07-08T16:59:00Z"/>
        </w:rPr>
      </w:pPr>
      <w:del w:id="1062" w:author="Demon" w:date="2020-07-08T16:59:00Z">
        <w:r w:rsidRPr="00E82356" w:rsidDel="006C49CF">
          <w:rPr>
            <w:noProof/>
          </w:rPr>
          <w:drawing>
            <wp:inline distT="0" distB="0" distL="0" distR="0" wp14:anchorId="6050B49C" wp14:editId="4DCA158F">
              <wp:extent cx="5486400" cy="334073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340735"/>
                      </a:xfrm>
                      <a:prstGeom prst="rect">
                        <a:avLst/>
                      </a:prstGeom>
                    </pic:spPr>
                  </pic:pic>
                </a:graphicData>
              </a:graphic>
            </wp:inline>
          </w:drawing>
        </w:r>
      </w:del>
    </w:p>
    <w:p w14:paraId="5CA9F839" w14:textId="0E7B8471" w:rsidR="00E82356" w:rsidDel="006C49CF" w:rsidRDefault="00E82356" w:rsidP="00274295">
      <w:pPr>
        <w:jc w:val="center"/>
        <w:rPr>
          <w:del w:id="1063" w:author="Demon" w:date="2020-07-08T16:59:00Z"/>
        </w:rPr>
      </w:pPr>
      <w:del w:id="1064" w:author="Demon" w:date="2020-07-08T16:59:00Z">
        <w:r w:rsidDel="006C49CF">
          <w:rPr>
            <w:rFonts w:hint="eastAsia"/>
          </w:rPr>
          <w:delText>(</w:delText>
        </w:r>
        <w:r w:rsidDel="006C49CF">
          <w:rPr>
            <w:rFonts w:hint="eastAsia"/>
          </w:rPr>
          <w:delText>離市區有一段距離</w:delText>
        </w:r>
        <w:r w:rsidDel="006C49CF">
          <w:rPr>
            <w:rFonts w:hint="eastAsia"/>
          </w:rPr>
          <w:delText xml:space="preserve"> </w:delText>
        </w:r>
        <w:r w:rsidDel="006C49CF">
          <w:rPr>
            <w:rFonts w:hint="eastAsia"/>
          </w:rPr>
          <w:delText>一定是郊區</w:delText>
        </w:r>
        <w:r w:rsidDel="006C49CF">
          <w:rPr>
            <w:rFonts w:hint="eastAsia"/>
          </w:rPr>
          <w:delText>)</w:delText>
        </w:r>
      </w:del>
    </w:p>
    <w:p w14:paraId="5597549C" w14:textId="33949E9F" w:rsidR="00E82356" w:rsidDel="006C49CF" w:rsidRDefault="00E82356" w:rsidP="00274295">
      <w:pPr>
        <w:jc w:val="center"/>
        <w:rPr>
          <w:del w:id="1065" w:author="Demon" w:date="2020-07-08T16:59:00Z"/>
        </w:rPr>
      </w:pPr>
    </w:p>
    <w:p w14:paraId="544F8AF2" w14:textId="356523AB" w:rsidR="00E82356" w:rsidDel="006C49CF" w:rsidRDefault="00E82356" w:rsidP="00274295">
      <w:pPr>
        <w:pStyle w:val="a7"/>
        <w:numPr>
          <w:ilvl w:val="0"/>
          <w:numId w:val="48"/>
        </w:numPr>
        <w:ind w:leftChars="0"/>
        <w:rPr>
          <w:del w:id="1066" w:author="Demon" w:date="2020-07-08T16:59:00Z"/>
        </w:rPr>
      </w:pPr>
      <w:del w:id="1067" w:author="Demon" w:date="2020-07-08T16:59:00Z">
        <w:r w:rsidDel="006C49CF">
          <w:rPr>
            <w:rFonts w:hint="eastAsia"/>
          </w:rPr>
          <w:delText xml:space="preserve">9/6 </w:delText>
        </w:r>
        <w:r w:rsidDel="006C49CF">
          <w:rPr>
            <w:rFonts w:hint="eastAsia"/>
          </w:rPr>
          <w:delText>從</w:delText>
        </w:r>
        <w:r w:rsidDel="006C49CF">
          <w:rPr>
            <w:rFonts w:hint="eastAsia"/>
          </w:rPr>
          <w:delText xml:space="preserve">00:15 </w:delText>
        </w:r>
        <w:r w:rsidDel="006C49CF">
          <w:rPr>
            <w:rFonts w:hint="eastAsia"/>
          </w:rPr>
          <w:delText>至</w:delText>
        </w:r>
        <w:r w:rsidDel="006C49CF">
          <w:rPr>
            <w:rFonts w:hint="eastAsia"/>
          </w:rPr>
          <w:delText xml:space="preserve"> 09:00 </w:delText>
        </w:r>
        <w:r w:rsidDel="006C49CF">
          <w:rPr>
            <w:rFonts w:hint="eastAsia"/>
          </w:rPr>
          <w:delText>這區間出現</w:delText>
        </w:r>
        <w:r w:rsidDel="006C49CF">
          <w:delText>”</w:delText>
        </w:r>
        <w:r w:rsidDel="006C49CF">
          <w:rPr>
            <w:rFonts w:hint="eastAsia"/>
          </w:rPr>
          <w:delText>長間隔</w:delText>
        </w:r>
        <w:r w:rsidDel="006C49CF">
          <w:delText>”</w:delText>
        </w:r>
        <w:r w:rsidDel="006C49CF">
          <w:rPr>
            <w:rFonts w:hint="eastAsia"/>
          </w:rPr>
          <w:delText>遺失值</w:delText>
        </w:r>
        <w:r w:rsidDel="006C49CF">
          <w:rPr>
            <w:rFonts w:hint="eastAsia"/>
          </w:rPr>
          <w:delText xml:space="preserve"> </w:delText>
        </w:r>
        <w:r w:rsidDel="006C49CF">
          <w:rPr>
            <w:rFonts w:hint="eastAsia"/>
          </w:rPr>
          <w:delText>這邊沒有資訊</w:delText>
        </w:r>
        <w:r w:rsidDel="006C49CF">
          <w:rPr>
            <w:rFonts w:hint="eastAsia"/>
          </w:rPr>
          <w:delText xml:space="preserve"> </w:delText>
        </w:r>
        <w:r w:rsidDel="006C49CF">
          <w:rPr>
            <w:rFonts w:hint="eastAsia"/>
          </w:rPr>
          <w:delText>所以要進行補值</w:delText>
        </w:r>
        <w:r w:rsidDel="006C49CF">
          <w:rPr>
            <w:rFonts w:hint="eastAsia"/>
          </w:rPr>
          <w:delText xml:space="preserve"> </w:delText>
        </w:r>
        <w:r w:rsidDel="006C49CF">
          <w:rPr>
            <w:rFonts w:hint="eastAsia"/>
          </w:rPr>
          <w:delText>至於如何適當補值可能有待商確</w:delText>
        </w:r>
      </w:del>
    </w:p>
    <w:p w14:paraId="330DB52E" w14:textId="1CAC67C5" w:rsidR="00971590" w:rsidDel="006C49CF" w:rsidRDefault="00971590" w:rsidP="002B07B3">
      <w:pPr>
        <w:rPr>
          <w:del w:id="1068" w:author="Demon" w:date="2020-07-08T16:59:00Z"/>
        </w:rPr>
      </w:pPr>
      <w:del w:id="1069" w:author="Demon" w:date="2020-07-08T16:59:00Z">
        <w:r w:rsidDel="006C49CF">
          <w:rPr>
            <w:rFonts w:hint="eastAsia"/>
          </w:rPr>
          <w:delText>目前有將一版初整的</w:delText>
        </w:r>
        <w:r w:rsidDel="006C49CF">
          <w:rPr>
            <w:rFonts w:hint="eastAsia"/>
          </w:rPr>
          <w:delText>csv</w:delText>
        </w:r>
        <w:r w:rsidDel="006C49CF">
          <w:rPr>
            <w:rFonts w:hint="eastAsia"/>
          </w:rPr>
          <w:delText>置於負載預測</w:delText>
        </w:r>
        <w:r w:rsidDel="006C49CF">
          <w:rPr>
            <w:rFonts w:hint="eastAsia"/>
          </w:rPr>
          <w:delText>-&gt;Dataset-&gt;</w:delText>
        </w:r>
        <w:r w:rsidDel="006C49CF">
          <w:rPr>
            <w:rFonts w:hint="eastAsia"/>
          </w:rPr>
          <w:delText>大江負載</w:delText>
        </w:r>
        <w:r w:rsidDel="006C49CF">
          <w:rPr>
            <w:rFonts w:hint="eastAsia"/>
          </w:rPr>
          <w:delText>-&gt;</w:delText>
        </w:r>
        <w:r w:rsidRPr="00971590" w:rsidDel="006C49CF">
          <w:delText>Dajiang_processed_20200612</w:delText>
        </w:r>
        <w:r w:rsidDel="006C49CF">
          <w:rPr>
            <w:rFonts w:hint="eastAsia"/>
          </w:rPr>
          <w:delText>.csv</w:delText>
        </w:r>
      </w:del>
    </w:p>
    <w:p w14:paraId="339922E8" w14:textId="0C712B49" w:rsidR="00735C4E" w:rsidRDefault="00735C4E" w:rsidP="002B07B3">
      <w:r>
        <w:rPr>
          <w:rFonts w:hint="eastAsia"/>
        </w:rPr>
        <w:t>2020.06.02 Zhi-Hong</w:t>
      </w:r>
    </w:p>
    <w:p w14:paraId="4B6C1512" w14:textId="75D0F06B" w:rsidR="00735C4E" w:rsidRDefault="00735C4E" w:rsidP="002B07B3">
      <w:r>
        <w:rPr>
          <w:rFonts w:hint="eastAsia"/>
        </w:rPr>
        <w:t>了解</w:t>
      </w:r>
      <w:r>
        <w:rPr>
          <w:rFonts w:hint="eastAsia"/>
        </w:rPr>
        <w:t>,</w:t>
      </w:r>
      <w:r>
        <w:rPr>
          <w:rFonts w:hint="eastAsia"/>
        </w:rPr>
        <w:t>接下來會處理各集成效果</w:t>
      </w:r>
    </w:p>
    <w:p w14:paraId="6BA4382C" w14:textId="397EB997" w:rsidR="00735C4E" w:rsidRDefault="00735C4E" w:rsidP="002B07B3">
      <w:r>
        <w:rPr>
          <w:rFonts w:hint="eastAsia"/>
        </w:rPr>
        <w:t>W_V = workday_validation</w:t>
      </w:r>
    </w:p>
    <w:p w14:paraId="74D68CDD" w14:textId="6655BF7D" w:rsidR="00735C4E" w:rsidRDefault="00735C4E" w:rsidP="00735C4E">
      <w:r>
        <w:rPr>
          <w:rFonts w:hint="eastAsia"/>
        </w:rPr>
        <w:t>W_NV = workday_Non-validation</w:t>
      </w:r>
    </w:p>
    <w:p w14:paraId="24DF3E7E" w14:textId="115958F1" w:rsidR="00735C4E" w:rsidRDefault="00735C4E" w:rsidP="00735C4E">
      <w:r>
        <w:rPr>
          <w:rFonts w:hint="eastAsia"/>
        </w:rPr>
        <w:t>H_V = Non-workday_validation</w:t>
      </w:r>
    </w:p>
    <w:p w14:paraId="099098F4" w14:textId="4BAA69BC" w:rsidR="00735C4E" w:rsidRDefault="00735C4E" w:rsidP="002B07B3">
      <w:r>
        <w:rPr>
          <w:rFonts w:hint="eastAsia"/>
        </w:rPr>
        <w:t>H_NV = Non-workday_Non-validation</w:t>
      </w:r>
    </w:p>
    <w:p w14:paraId="4494FA42" w14:textId="5D4CA9C8" w:rsidR="0099777E" w:rsidRDefault="0099777E" w:rsidP="002B07B3">
      <w:r>
        <w:rPr>
          <w:rFonts w:hint="eastAsia"/>
        </w:rPr>
        <w:t xml:space="preserve">modeA = </w:t>
      </w:r>
      <w:r>
        <w:rPr>
          <w:rFonts w:hint="eastAsia"/>
        </w:rPr>
        <w:t>一起正規化</w:t>
      </w:r>
      <w:r>
        <w:rPr>
          <w:rFonts w:hint="eastAsia"/>
        </w:rPr>
        <w:t xml:space="preserve"> </w:t>
      </w:r>
      <w:r>
        <w:rPr>
          <w:rFonts w:hint="eastAsia"/>
        </w:rPr>
        <w:t>再切工作日非工作日</w:t>
      </w:r>
    </w:p>
    <w:p w14:paraId="611A553D" w14:textId="113372B1" w:rsidR="0099777E" w:rsidRDefault="0099777E" w:rsidP="002B07B3">
      <w:r>
        <w:rPr>
          <w:rFonts w:hint="eastAsia"/>
        </w:rPr>
        <w:t xml:space="preserve">modeB = </w:t>
      </w:r>
      <w:r>
        <w:rPr>
          <w:rFonts w:hint="eastAsia"/>
        </w:rPr>
        <w:t>先切工作日非工作日</w:t>
      </w:r>
      <w:r>
        <w:rPr>
          <w:rFonts w:hint="eastAsia"/>
        </w:rPr>
        <w:t>,</w:t>
      </w:r>
      <w:r>
        <w:rPr>
          <w:rFonts w:hint="eastAsia"/>
        </w:rPr>
        <w:t>個別正規化</w:t>
      </w:r>
    </w:p>
    <w:p w14:paraId="63A72298" w14:textId="77777777" w:rsidR="00735C4E" w:rsidRPr="00735C4E" w:rsidRDefault="00735C4E" w:rsidP="002B07B3"/>
    <w:tbl>
      <w:tblPr>
        <w:tblStyle w:val="aa"/>
        <w:tblW w:w="0" w:type="auto"/>
        <w:tblLook w:val="04A0" w:firstRow="1" w:lastRow="0" w:firstColumn="1" w:lastColumn="0" w:noHBand="0" w:noVBand="1"/>
      </w:tblPr>
      <w:tblGrid>
        <w:gridCol w:w="1921"/>
        <w:gridCol w:w="1921"/>
        <w:gridCol w:w="1921"/>
        <w:gridCol w:w="1921"/>
        <w:gridCol w:w="1922"/>
      </w:tblGrid>
      <w:tr w:rsidR="00A12452" w14:paraId="1E5BACC0" w14:textId="77777777" w:rsidTr="00AC3A1F">
        <w:tc>
          <w:tcPr>
            <w:tcW w:w="1921" w:type="dxa"/>
            <w:tcBorders>
              <w:top w:val="single" w:sz="4" w:space="0" w:color="auto"/>
              <w:left w:val="single" w:sz="4" w:space="0" w:color="auto"/>
              <w:bottom w:val="single" w:sz="4" w:space="0" w:color="auto"/>
              <w:right w:val="single" w:sz="4" w:space="0" w:color="auto"/>
              <w:tl2br w:val="single" w:sz="4" w:space="0" w:color="auto"/>
            </w:tcBorders>
          </w:tcPr>
          <w:p w14:paraId="01F66812" w14:textId="77777777" w:rsidR="00A12452" w:rsidRDefault="00A12452" w:rsidP="00A12452"/>
        </w:tc>
        <w:tc>
          <w:tcPr>
            <w:tcW w:w="1921" w:type="dxa"/>
            <w:tcBorders>
              <w:top w:val="single" w:sz="4" w:space="0" w:color="auto"/>
              <w:left w:val="single" w:sz="4" w:space="0" w:color="auto"/>
              <w:bottom w:val="single" w:sz="4" w:space="0" w:color="auto"/>
              <w:right w:val="single" w:sz="4" w:space="0" w:color="auto"/>
            </w:tcBorders>
            <w:hideMark/>
          </w:tcPr>
          <w:p w14:paraId="650324F2" w14:textId="77777777" w:rsidR="00A12452" w:rsidRDefault="00A12452">
            <w:r>
              <w:t>ModeA: W_V</w:t>
            </w:r>
          </w:p>
        </w:tc>
        <w:tc>
          <w:tcPr>
            <w:tcW w:w="1921" w:type="dxa"/>
            <w:tcBorders>
              <w:top w:val="single" w:sz="4" w:space="0" w:color="auto"/>
              <w:left w:val="single" w:sz="4" w:space="0" w:color="auto"/>
              <w:bottom w:val="single" w:sz="4" w:space="0" w:color="auto"/>
              <w:right w:val="single" w:sz="4" w:space="0" w:color="auto"/>
            </w:tcBorders>
            <w:hideMark/>
          </w:tcPr>
          <w:p w14:paraId="44AD50C7" w14:textId="77777777" w:rsidR="00A12452" w:rsidRDefault="00A12452">
            <w:r>
              <w:t>ModeA:W_NV</w:t>
            </w:r>
          </w:p>
        </w:tc>
        <w:tc>
          <w:tcPr>
            <w:tcW w:w="1921" w:type="dxa"/>
            <w:tcBorders>
              <w:top w:val="single" w:sz="4" w:space="0" w:color="auto"/>
              <w:left w:val="single" w:sz="4" w:space="0" w:color="auto"/>
              <w:bottom w:val="single" w:sz="4" w:space="0" w:color="auto"/>
              <w:right w:val="single" w:sz="4" w:space="0" w:color="auto"/>
            </w:tcBorders>
            <w:hideMark/>
          </w:tcPr>
          <w:p w14:paraId="4800AC3F" w14:textId="77777777" w:rsidR="00A12452" w:rsidRDefault="00A12452">
            <w:r>
              <w:t>ModeB: W V</w:t>
            </w:r>
          </w:p>
        </w:tc>
        <w:tc>
          <w:tcPr>
            <w:tcW w:w="1922" w:type="dxa"/>
            <w:tcBorders>
              <w:top w:val="single" w:sz="4" w:space="0" w:color="auto"/>
              <w:left w:val="single" w:sz="4" w:space="0" w:color="auto"/>
              <w:bottom w:val="single" w:sz="4" w:space="0" w:color="auto"/>
              <w:right w:val="single" w:sz="4" w:space="0" w:color="auto"/>
            </w:tcBorders>
            <w:hideMark/>
          </w:tcPr>
          <w:p w14:paraId="5CDCD170" w14:textId="77777777" w:rsidR="00A12452" w:rsidRDefault="00A12452">
            <w:r>
              <w:t>ModeB:W_NV</w:t>
            </w:r>
          </w:p>
        </w:tc>
      </w:tr>
      <w:tr w:rsidR="00A12452" w14:paraId="20F966EA" w14:textId="77777777" w:rsidTr="00AC3A1F">
        <w:tc>
          <w:tcPr>
            <w:tcW w:w="1921" w:type="dxa"/>
            <w:tcBorders>
              <w:top w:val="single" w:sz="4" w:space="0" w:color="auto"/>
              <w:left w:val="single" w:sz="4" w:space="0" w:color="auto"/>
              <w:bottom w:val="single" w:sz="4" w:space="0" w:color="auto"/>
              <w:right w:val="single" w:sz="4" w:space="0" w:color="auto"/>
            </w:tcBorders>
            <w:hideMark/>
          </w:tcPr>
          <w:p w14:paraId="3DFF0D47" w14:textId="77777777" w:rsidR="00A12452" w:rsidRDefault="00A12452">
            <w:r>
              <w:t>ModeA:H_V</w:t>
            </w:r>
          </w:p>
        </w:tc>
        <w:tc>
          <w:tcPr>
            <w:tcW w:w="1921" w:type="dxa"/>
            <w:tcBorders>
              <w:top w:val="single" w:sz="4" w:space="0" w:color="auto"/>
              <w:left w:val="single" w:sz="4" w:space="0" w:color="auto"/>
              <w:bottom w:val="single" w:sz="4" w:space="0" w:color="auto"/>
              <w:right w:val="single" w:sz="4" w:space="0" w:color="auto"/>
            </w:tcBorders>
            <w:hideMark/>
          </w:tcPr>
          <w:p w14:paraId="7CAD3A3A" w14:textId="77777777" w:rsidR="00A12452" w:rsidRDefault="00A12452">
            <w:r>
              <w:t>MAPE = 3.77%</w:t>
            </w:r>
          </w:p>
          <w:p w14:paraId="1C9FB051" w14:textId="77777777" w:rsidR="00A12452" w:rsidRDefault="00A12452">
            <w:r>
              <w:t>RMSE = 12.67</w:t>
            </w:r>
          </w:p>
        </w:tc>
        <w:tc>
          <w:tcPr>
            <w:tcW w:w="1921" w:type="dxa"/>
            <w:tcBorders>
              <w:top w:val="single" w:sz="4" w:space="0" w:color="auto"/>
              <w:left w:val="single" w:sz="4" w:space="0" w:color="auto"/>
              <w:bottom w:val="single" w:sz="4" w:space="0" w:color="auto"/>
              <w:right w:val="single" w:sz="4" w:space="0" w:color="auto"/>
            </w:tcBorders>
            <w:hideMark/>
          </w:tcPr>
          <w:p w14:paraId="353BE6F9" w14:textId="77777777" w:rsidR="00A12452" w:rsidRDefault="00A12452">
            <w:r>
              <w:t>MAPE = 3.86%</w:t>
            </w:r>
          </w:p>
          <w:p w14:paraId="5618A63D" w14:textId="77777777" w:rsidR="00A12452" w:rsidRDefault="00A12452">
            <w:r>
              <w:t>RMSE = 13.26</w:t>
            </w:r>
          </w:p>
        </w:tc>
        <w:tc>
          <w:tcPr>
            <w:tcW w:w="1921" w:type="dxa"/>
            <w:tcBorders>
              <w:top w:val="single" w:sz="4" w:space="0" w:color="auto"/>
              <w:left w:val="single" w:sz="4" w:space="0" w:color="auto"/>
              <w:bottom w:val="single" w:sz="4" w:space="0" w:color="auto"/>
              <w:right w:val="single" w:sz="4" w:space="0" w:color="auto"/>
            </w:tcBorders>
            <w:hideMark/>
          </w:tcPr>
          <w:p w14:paraId="0AAE4C74" w14:textId="77777777" w:rsidR="00A12452" w:rsidRDefault="00A12452">
            <w:r>
              <w:t>MAPE = 3.87%</w:t>
            </w:r>
          </w:p>
          <w:p w14:paraId="5BB7ACE5" w14:textId="77777777" w:rsidR="00A12452" w:rsidRDefault="00A12452">
            <w:r>
              <w:t>RMSE = 13.22</w:t>
            </w:r>
          </w:p>
        </w:tc>
        <w:tc>
          <w:tcPr>
            <w:tcW w:w="1922" w:type="dxa"/>
            <w:tcBorders>
              <w:top w:val="single" w:sz="4" w:space="0" w:color="auto"/>
              <w:left w:val="single" w:sz="4" w:space="0" w:color="auto"/>
              <w:bottom w:val="single" w:sz="4" w:space="0" w:color="auto"/>
              <w:right w:val="single" w:sz="4" w:space="0" w:color="auto"/>
            </w:tcBorders>
            <w:hideMark/>
          </w:tcPr>
          <w:p w14:paraId="3070B438" w14:textId="77777777" w:rsidR="00A12452" w:rsidRDefault="00A12452">
            <w:r>
              <w:t>MAPE = 3.92%</w:t>
            </w:r>
          </w:p>
          <w:p w14:paraId="6EBE98D0" w14:textId="77777777" w:rsidR="00A12452" w:rsidRDefault="00A12452">
            <w:r>
              <w:t>RMSE = 14.66</w:t>
            </w:r>
          </w:p>
        </w:tc>
      </w:tr>
      <w:tr w:rsidR="00A12452" w14:paraId="0748A8F7" w14:textId="77777777" w:rsidTr="00AC3A1F">
        <w:tc>
          <w:tcPr>
            <w:tcW w:w="1921" w:type="dxa"/>
            <w:tcBorders>
              <w:top w:val="single" w:sz="4" w:space="0" w:color="auto"/>
              <w:left w:val="single" w:sz="4" w:space="0" w:color="auto"/>
              <w:bottom w:val="single" w:sz="4" w:space="0" w:color="auto"/>
              <w:right w:val="single" w:sz="4" w:space="0" w:color="auto"/>
            </w:tcBorders>
            <w:hideMark/>
          </w:tcPr>
          <w:p w14:paraId="1AEDE285" w14:textId="77777777" w:rsidR="00A12452" w:rsidRDefault="00A12452">
            <w:r>
              <w:t>ModeA:H_NV</w:t>
            </w:r>
          </w:p>
        </w:tc>
        <w:tc>
          <w:tcPr>
            <w:tcW w:w="1921" w:type="dxa"/>
            <w:tcBorders>
              <w:top w:val="single" w:sz="4" w:space="0" w:color="auto"/>
              <w:left w:val="single" w:sz="4" w:space="0" w:color="auto"/>
              <w:bottom w:val="single" w:sz="4" w:space="0" w:color="auto"/>
              <w:right w:val="single" w:sz="4" w:space="0" w:color="auto"/>
            </w:tcBorders>
            <w:hideMark/>
          </w:tcPr>
          <w:p w14:paraId="3317D50B" w14:textId="77777777" w:rsidR="00A12452" w:rsidRDefault="00A12452">
            <w:r>
              <w:t>MAPE = 3.91%</w:t>
            </w:r>
          </w:p>
          <w:p w14:paraId="3454E0D6" w14:textId="77777777" w:rsidR="00A12452" w:rsidRDefault="00A12452">
            <w:r>
              <w:t>RMSE = 12.64</w:t>
            </w:r>
          </w:p>
        </w:tc>
        <w:tc>
          <w:tcPr>
            <w:tcW w:w="1921" w:type="dxa"/>
            <w:tcBorders>
              <w:top w:val="single" w:sz="4" w:space="0" w:color="auto"/>
              <w:left w:val="single" w:sz="4" w:space="0" w:color="auto"/>
              <w:bottom w:val="single" w:sz="4" w:space="0" w:color="auto"/>
              <w:right w:val="single" w:sz="4" w:space="0" w:color="auto"/>
            </w:tcBorders>
            <w:hideMark/>
          </w:tcPr>
          <w:p w14:paraId="3742436A" w14:textId="77777777" w:rsidR="00A12452" w:rsidRDefault="00A12452">
            <w:r>
              <w:t>MAPE = 3.99%</w:t>
            </w:r>
          </w:p>
          <w:p w14:paraId="042112E7" w14:textId="77777777" w:rsidR="00A12452" w:rsidRDefault="00A12452">
            <w:r>
              <w:t>RMSE = 13.22</w:t>
            </w:r>
          </w:p>
        </w:tc>
        <w:tc>
          <w:tcPr>
            <w:tcW w:w="1921" w:type="dxa"/>
            <w:tcBorders>
              <w:top w:val="single" w:sz="4" w:space="0" w:color="auto"/>
              <w:left w:val="single" w:sz="4" w:space="0" w:color="auto"/>
              <w:bottom w:val="single" w:sz="4" w:space="0" w:color="auto"/>
              <w:right w:val="single" w:sz="4" w:space="0" w:color="auto"/>
            </w:tcBorders>
            <w:hideMark/>
          </w:tcPr>
          <w:p w14:paraId="03DECFC9" w14:textId="77777777" w:rsidR="00A12452" w:rsidRDefault="00A12452">
            <w:r>
              <w:t>MAPE = 4.01%</w:t>
            </w:r>
          </w:p>
          <w:p w14:paraId="15D5F769" w14:textId="77777777" w:rsidR="00A12452" w:rsidRDefault="00A12452">
            <w:r>
              <w:t>RMSE = 13.19</w:t>
            </w:r>
          </w:p>
        </w:tc>
        <w:tc>
          <w:tcPr>
            <w:tcW w:w="1922" w:type="dxa"/>
            <w:tcBorders>
              <w:top w:val="single" w:sz="4" w:space="0" w:color="auto"/>
              <w:left w:val="single" w:sz="4" w:space="0" w:color="auto"/>
              <w:bottom w:val="single" w:sz="4" w:space="0" w:color="auto"/>
              <w:right w:val="single" w:sz="4" w:space="0" w:color="auto"/>
            </w:tcBorders>
            <w:hideMark/>
          </w:tcPr>
          <w:p w14:paraId="4C81431F" w14:textId="77777777" w:rsidR="00A12452" w:rsidRDefault="00A12452">
            <w:r>
              <w:t>MAPE = 4.06%</w:t>
            </w:r>
          </w:p>
          <w:p w14:paraId="15F8DD26" w14:textId="77777777" w:rsidR="00A12452" w:rsidRDefault="00A12452">
            <w:r>
              <w:t>RMSE = 14.64</w:t>
            </w:r>
          </w:p>
        </w:tc>
      </w:tr>
      <w:tr w:rsidR="00A12452" w14:paraId="6A636EEE" w14:textId="77777777" w:rsidTr="00AC3A1F">
        <w:tc>
          <w:tcPr>
            <w:tcW w:w="1921" w:type="dxa"/>
            <w:tcBorders>
              <w:top w:val="single" w:sz="4" w:space="0" w:color="auto"/>
              <w:left w:val="single" w:sz="4" w:space="0" w:color="auto"/>
              <w:bottom w:val="single" w:sz="4" w:space="0" w:color="auto"/>
              <w:right w:val="single" w:sz="4" w:space="0" w:color="auto"/>
            </w:tcBorders>
            <w:hideMark/>
          </w:tcPr>
          <w:p w14:paraId="0986BB04" w14:textId="77777777" w:rsidR="00A12452" w:rsidRDefault="00A12452">
            <w:r>
              <w:t>ModeB:H_V</w:t>
            </w:r>
          </w:p>
        </w:tc>
        <w:tc>
          <w:tcPr>
            <w:tcW w:w="1921" w:type="dxa"/>
            <w:tcBorders>
              <w:top w:val="single" w:sz="4" w:space="0" w:color="auto"/>
              <w:left w:val="single" w:sz="4" w:space="0" w:color="auto"/>
              <w:bottom w:val="single" w:sz="4" w:space="0" w:color="auto"/>
              <w:right w:val="single" w:sz="4" w:space="0" w:color="auto"/>
            </w:tcBorders>
            <w:hideMark/>
          </w:tcPr>
          <w:p w14:paraId="10C12D2C" w14:textId="77777777" w:rsidR="00A12452" w:rsidRDefault="00A12452">
            <w:r>
              <w:t>MAPE = 3.95%</w:t>
            </w:r>
          </w:p>
          <w:p w14:paraId="5DEEA49C" w14:textId="77777777" w:rsidR="00A12452" w:rsidRDefault="00A12452">
            <w:r>
              <w:t>RMSE = 12.76</w:t>
            </w:r>
          </w:p>
        </w:tc>
        <w:tc>
          <w:tcPr>
            <w:tcW w:w="1921" w:type="dxa"/>
            <w:tcBorders>
              <w:top w:val="single" w:sz="4" w:space="0" w:color="auto"/>
              <w:left w:val="single" w:sz="4" w:space="0" w:color="auto"/>
              <w:bottom w:val="single" w:sz="4" w:space="0" w:color="auto"/>
              <w:right w:val="single" w:sz="4" w:space="0" w:color="auto"/>
            </w:tcBorders>
            <w:hideMark/>
          </w:tcPr>
          <w:p w14:paraId="272DD448" w14:textId="77777777" w:rsidR="00A12452" w:rsidRDefault="00A12452">
            <w:r>
              <w:t>MAPE = 4.03%</w:t>
            </w:r>
          </w:p>
          <w:p w14:paraId="24359F4E" w14:textId="77777777" w:rsidR="00A12452" w:rsidRDefault="00A12452">
            <w:r>
              <w:t>RMSE = 13.33</w:t>
            </w:r>
          </w:p>
        </w:tc>
        <w:tc>
          <w:tcPr>
            <w:tcW w:w="1921" w:type="dxa"/>
            <w:tcBorders>
              <w:top w:val="single" w:sz="4" w:space="0" w:color="auto"/>
              <w:left w:val="single" w:sz="4" w:space="0" w:color="auto"/>
              <w:bottom w:val="single" w:sz="4" w:space="0" w:color="auto"/>
              <w:right w:val="single" w:sz="4" w:space="0" w:color="auto"/>
            </w:tcBorders>
            <w:hideMark/>
          </w:tcPr>
          <w:p w14:paraId="382D4250" w14:textId="77777777" w:rsidR="00A12452" w:rsidRDefault="00A12452">
            <w:r>
              <w:t>MAPE = 4.05%</w:t>
            </w:r>
          </w:p>
          <w:p w14:paraId="3B55BBC6" w14:textId="77777777" w:rsidR="00A12452" w:rsidRDefault="00A12452">
            <w:r>
              <w:t>RMSE = 13.30</w:t>
            </w:r>
          </w:p>
        </w:tc>
        <w:tc>
          <w:tcPr>
            <w:tcW w:w="1922" w:type="dxa"/>
            <w:tcBorders>
              <w:top w:val="single" w:sz="4" w:space="0" w:color="auto"/>
              <w:left w:val="single" w:sz="4" w:space="0" w:color="auto"/>
              <w:bottom w:val="single" w:sz="4" w:space="0" w:color="auto"/>
              <w:right w:val="single" w:sz="4" w:space="0" w:color="auto"/>
            </w:tcBorders>
            <w:hideMark/>
          </w:tcPr>
          <w:p w14:paraId="6311640F" w14:textId="77777777" w:rsidR="00A12452" w:rsidRDefault="00A12452">
            <w:r>
              <w:t>MAPE = 4.10%</w:t>
            </w:r>
          </w:p>
          <w:p w14:paraId="2D387814" w14:textId="77777777" w:rsidR="00A12452" w:rsidRDefault="00A12452">
            <w:r>
              <w:t>RMSE = 14.73</w:t>
            </w:r>
          </w:p>
        </w:tc>
      </w:tr>
      <w:tr w:rsidR="00A12452" w14:paraId="6EA1121A" w14:textId="77777777" w:rsidTr="00AC3A1F">
        <w:tc>
          <w:tcPr>
            <w:tcW w:w="1921" w:type="dxa"/>
            <w:tcBorders>
              <w:top w:val="single" w:sz="4" w:space="0" w:color="auto"/>
              <w:left w:val="single" w:sz="4" w:space="0" w:color="auto"/>
              <w:bottom w:val="single" w:sz="4" w:space="0" w:color="auto"/>
              <w:right w:val="single" w:sz="4" w:space="0" w:color="auto"/>
            </w:tcBorders>
            <w:hideMark/>
          </w:tcPr>
          <w:p w14:paraId="03A38E3C" w14:textId="77777777" w:rsidR="00A12452" w:rsidRDefault="00A12452">
            <w:r>
              <w:t>ModeB:H_NV</w:t>
            </w:r>
          </w:p>
        </w:tc>
        <w:tc>
          <w:tcPr>
            <w:tcW w:w="1921" w:type="dxa"/>
            <w:tcBorders>
              <w:top w:val="single" w:sz="4" w:space="0" w:color="auto"/>
              <w:left w:val="single" w:sz="4" w:space="0" w:color="auto"/>
              <w:bottom w:val="single" w:sz="4" w:space="0" w:color="auto"/>
              <w:right w:val="single" w:sz="4" w:space="0" w:color="auto"/>
            </w:tcBorders>
            <w:hideMark/>
          </w:tcPr>
          <w:p w14:paraId="34944B3F" w14:textId="77777777" w:rsidR="00A12452" w:rsidRDefault="00A12452">
            <w:r>
              <w:t>MAPE = 3.94%</w:t>
            </w:r>
          </w:p>
          <w:p w14:paraId="38177340" w14:textId="77777777" w:rsidR="00A12452" w:rsidRDefault="00A12452">
            <w:r>
              <w:t>RMSE = 12.71</w:t>
            </w:r>
          </w:p>
        </w:tc>
        <w:tc>
          <w:tcPr>
            <w:tcW w:w="1921" w:type="dxa"/>
            <w:tcBorders>
              <w:top w:val="single" w:sz="4" w:space="0" w:color="auto"/>
              <w:left w:val="single" w:sz="4" w:space="0" w:color="auto"/>
              <w:bottom w:val="single" w:sz="4" w:space="0" w:color="auto"/>
              <w:right w:val="single" w:sz="4" w:space="0" w:color="auto"/>
            </w:tcBorders>
            <w:hideMark/>
          </w:tcPr>
          <w:p w14:paraId="76AD1D09" w14:textId="77777777" w:rsidR="00A12452" w:rsidRDefault="00A12452">
            <w:r>
              <w:t>MAPE = 4.02%</w:t>
            </w:r>
          </w:p>
          <w:p w14:paraId="6A3FEAB6" w14:textId="77777777" w:rsidR="00A12452" w:rsidRDefault="00A12452">
            <w:r>
              <w:t>RMSE = 13.29</w:t>
            </w:r>
          </w:p>
        </w:tc>
        <w:tc>
          <w:tcPr>
            <w:tcW w:w="1921" w:type="dxa"/>
            <w:tcBorders>
              <w:top w:val="single" w:sz="4" w:space="0" w:color="auto"/>
              <w:left w:val="single" w:sz="4" w:space="0" w:color="auto"/>
              <w:bottom w:val="single" w:sz="4" w:space="0" w:color="auto"/>
              <w:right w:val="single" w:sz="4" w:space="0" w:color="auto"/>
            </w:tcBorders>
            <w:hideMark/>
          </w:tcPr>
          <w:p w14:paraId="311C3F7B" w14:textId="77777777" w:rsidR="00A12452" w:rsidRDefault="00A12452">
            <w:r>
              <w:t>MAPE = 4.04%</w:t>
            </w:r>
          </w:p>
          <w:p w14:paraId="23BC12B9" w14:textId="77777777" w:rsidR="00A12452" w:rsidRDefault="00A12452">
            <w:r>
              <w:t>RMSE = 13.26</w:t>
            </w:r>
          </w:p>
        </w:tc>
        <w:tc>
          <w:tcPr>
            <w:tcW w:w="1922" w:type="dxa"/>
            <w:tcBorders>
              <w:top w:val="single" w:sz="4" w:space="0" w:color="auto"/>
              <w:left w:val="single" w:sz="4" w:space="0" w:color="auto"/>
              <w:bottom w:val="single" w:sz="4" w:space="0" w:color="auto"/>
              <w:right w:val="single" w:sz="4" w:space="0" w:color="auto"/>
            </w:tcBorders>
            <w:hideMark/>
          </w:tcPr>
          <w:p w14:paraId="0127102A" w14:textId="77777777" w:rsidR="00A12452" w:rsidRDefault="00A12452">
            <w:r>
              <w:t>MAPE = 4.09%</w:t>
            </w:r>
          </w:p>
          <w:p w14:paraId="52A3BD46" w14:textId="77777777" w:rsidR="00A12452" w:rsidRDefault="00A12452">
            <w:r>
              <w:t>RMSE = 14.69</w:t>
            </w:r>
          </w:p>
        </w:tc>
      </w:tr>
    </w:tbl>
    <w:p w14:paraId="3440556C" w14:textId="77777777" w:rsidR="00A12452" w:rsidRDefault="00A12452" w:rsidP="00A12452"/>
    <w:p w14:paraId="2319F251" w14:textId="77777777" w:rsidR="00A12452" w:rsidRDefault="00A12452" w:rsidP="00A12452">
      <w:pPr>
        <w:pStyle w:val="a7"/>
        <w:numPr>
          <w:ilvl w:val="0"/>
          <w:numId w:val="46"/>
        </w:numPr>
        <w:ind w:leftChars="0"/>
      </w:pPr>
      <w:r>
        <w:rPr>
          <w:rFonts w:hint="eastAsia"/>
        </w:rPr>
        <w:t>從以上得知</w:t>
      </w:r>
      <w:r>
        <w:t>,A:W_V</w:t>
      </w:r>
      <w:r>
        <w:rPr>
          <w:rFonts w:hint="eastAsia"/>
        </w:rPr>
        <w:t>配</w:t>
      </w:r>
      <w:r>
        <w:t>A:H_V</w:t>
      </w:r>
      <w:r>
        <w:rPr>
          <w:rFonts w:hint="eastAsia"/>
        </w:rPr>
        <w:t>的效果是最好的</w:t>
      </w:r>
    </w:p>
    <w:p w14:paraId="3571DE59" w14:textId="77777777" w:rsidR="00A12452" w:rsidRDefault="00A12452" w:rsidP="00A12452">
      <w:pPr>
        <w:pStyle w:val="a7"/>
        <w:numPr>
          <w:ilvl w:val="0"/>
          <w:numId w:val="46"/>
        </w:numPr>
        <w:ind w:leftChars="0"/>
      </w:pPr>
      <w:r>
        <w:rPr>
          <w:rFonts w:hint="eastAsia"/>
        </w:rPr>
        <w:t>在</w:t>
      </w:r>
      <w:r>
        <w:t>A:W</w:t>
      </w:r>
      <w:r>
        <w:rPr>
          <w:rFonts w:hint="eastAsia"/>
        </w:rPr>
        <w:t>的模式下</w:t>
      </w:r>
      <w:r>
        <w:t>,</w:t>
      </w:r>
      <w:r>
        <w:rPr>
          <w:rFonts w:hint="eastAsia"/>
        </w:rPr>
        <w:t>有切驗證比較好</w:t>
      </w:r>
      <w:r>
        <w:t>,</w:t>
      </w:r>
      <w:r>
        <w:rPr>
          <w:rFonts w:hint="eastAsia"/>
        </w:rPr>
        <w:t>在</w:t>
      </w:r>
      <w:r>
        <w:t>B:H</w:t>
      </w:r>
      <w:r>
        <w:rPr>
          <w:rFonts w:hint="eastAsia"/>
        </w:rPr>
        <w:t>的模式下反而沒有比較突出</w:t>
      </w:r>
    </w:p>
    <w:p w14:paraId="160BE134" w14:textId="3F8514B4" w:rsidR="00735C4E" w:rsidRPr="00A12452" w:rsidRDefault="00A12452" w:rsidP="00AC3A1F">
      <w:pPr>
        <w:pStyle w:val="a7"/>
        <w:numPr>
          <w:ilvl w:val="0"/>
          <w:numId w:val="46"/>
        </w:numPr>
        <w:ind w:leftChars="0"/>
      </w:pPr>
      <w:r>
        <w:rPr>
          <w:rFonts w:hint="eastAsia"/>
        </w:rPr>
        <w:t>其原因可能是因為在</w:t>
      </w:r>
      <w:r>
        <w:t>B:H_NV</w:t>
      </w:r>
      <w:r>
        <w:rPr>
          <w:rFonts w:hint="eastAsia"/>
        </w:rPr>
        <w:t>有出現一組</w:t>
      </w:r>
      <w:r>
        <w:t>loss</w:t>
      </w:r>
      <w:r>
        <w:rPr>
          <w:rFonts w:hint="eastAsia"/>
        </w:rPr>
        <w:t>跟其他自己類型的</w:t>
      </w:r>
      <w:r>
        <w:t>model</w:t>
      </w:r>
      <w:r>
        <w:rPr>
          <w:rFonts w:hint="eastAsia"/>
        </w:rPr>
        <w:t>差不多的情況</w:t>
      </w:r>
      <w:r>
        <w:t>,</w:t>
      </w:r>
      <w:r>
        <w:rPr>
          <w:rFonts w:hint="eastAsia"/>
        </w:rPr>
        <w:t>但是卻單獨</w:t>
      </w:r>
      <w:r>
        <w:t>MAPE</w:t>
      </w:r>
      <w:r>
        <w:rPr>
          <w:rFonts w:hint="eastAsia"/>
        </w:rPr>
        <w:t>到</w:t>
      </w:r>
      <w:r>
        <w:t>10%</w:t>
      </w:r>
      <w:r>
        <w:rPr>
          <w:rFonts w:hint="eastAsia"/>
        </w:rPr>
        <w:t>左右</w:t>
      </w:r>
      <w:r>
        <w:t>,</w:t>
      </w:r>
      <w:r>
        <w:rPr>
          <w:rFonts w:hint="eastAsia"/>
        </w:rPr>
        <w:t>其被拉下整體績效</w:t>
      </w:r>
      <w:r>
        <w:t>.</w:t>
      </w:r>
    </w:p>
    <w:p w14:paraId="14DCF041" w14:textId="77777777" w:rsidR="00735C4E" w:rsidRDefault="00735C4E" w:rsidP="002B07B3"/>
    <w:p w14:paraId="64F09AD7" w14:textId="271FF57D" w:rsidR="009D2975" w:rsidRDefault="009D2975" w:rsidP="002B07B3">
      <w:r>
        <w:rPr>
          <w:rFonts w:hint="eastAsia"/>
        </w:rPr>
        <w:t>2020.05.31 Hs</w:t>
      </w:r>
      <w:r>
        <w:t>u</w:t>
      </w:r>
    </w:p>
    <w:p w14:paraId="10198D09" w14:textId="5F42B783" w:rsidR="009D2975" w:rsidRDefault="009D2975" w:rsidP="002B07B3">
      <w:r>
        <w:rPr>
          <w:rFonts w:hint="eastAsia"/>
        </w:rPr>
        <w:t>除了分別計算</w:t>
      </w:r>
      <w:r>
        <w:rPr>
          <w:rFonts w:hint="eastAsia"/>
        </w:rPr>
        <w:t>W</w:t>
      </w:r>
      <w:r>
        <w:t>orkday</w:t>
      </w:r>
      <w:r>
        <w:rPr>
          <w:rFonts w:hint="eastAsia"/>
        </w:rPr>
        <w:t>及</w:t>
      </w:r>
      <w:r>
        <w:rPr>
          <w:rFonts w:hint="eastAsia"/>
        </w:rPr>
        <w:t>non-workday</w:t>
      </w:r>
      <w:r>
        <w:rPr>
          <w:rFonts w:hint="eastAsia"/>
        </w:rPr>
        <w:t>個別的績效之外，整體</w:t>
      </w:r>
      <w:r>
        <w:rPr>
          <w:rFonts w:hint="eastAsia"/>
        </w:rPr>
        <w:t>(</w:t>
      </w:r>
      <w:r>
        <w:rPr>
          <w:rFonts w:hint="eastAsia"/>
        </w:rPr>
        <w:t>包含</w:t>
      </w:r>
      <w:r>
        <w:rPr>
          <w:rFonts w:hint="eastAsia"/>
        </w:rPr>
        <w:t>workday</w:t>
      </w:r>
      <w:r>
        <w:rPr>
          <w:rFonts w:hint="eastAsia"/>
        </w:rPr>
        <w:t>及</w:t>
      </w:r>
      <w:r>
        <w:rPr>
          <w:rFonts w:hint="eastAsia"/>
        </w:rPr>
        <w:t>non-workday)</w:t>
      </w:r>
      <w:r>
        <w:rPr>
          <w:rFonts w:hint="eastAsia"/>
        </w:rPr>
        <w:t>的績效也需要計算。由於</w:t>
      </w:r>
      <w:r>
        <w:rPr>
          <w:rFonts w:hint="eastAsia"/>
        </w:rPr>
        <w:t>w</w:t>
      </w:r>
      <w:r>
        <w:t>orkday</w:t>
      </w:r>
      <w:r>
        <w:rPr>
          <w:rFonts w:hint="eastAsia"/>
        </w:rPr>
        <w:t>及</w:t>
      </w:r>
      <w:r>
        <w:rPr>
          <w:rFonts w:hint="eastAsia"/>
        </w:rPr>
        <w:t>non-workday</w:t>
      </w:r>
      <w:r>
        <w:rPr>
          <w:rFonts w:hint="eastAsia"/>
        </w:rPr>
        <w:t>兩邊的天數不一樣，不可</w:t>
      </w:r>
      <w:r w:rsidR="00C37108">
        <w:rPr>
          <w:rFonts w:hint="eastAsia"/>
        </w:rPr>
        <w:t>直接</w:t>
      </w:r>
      <w:r>
        <w:rPr>
          <w:rFonts w:hint="eastAsia"/>
        </w:rPr>
        <w:t>將兩個數值加總除以二。</w:t>
      </w:r>
    </w:p>
    <w:p w14:paraId="3BC3E493" w14:textId="77777777" w:rsidR="009D2975" w:rsidRDefault="009D2975" w:rsidP="002B07B3"/>
    <w:p w14:paraId="69BFD048" w14:textId="4F11477E" w:rsidR="00B87ABC" w:rsidRDefault="00B87ABC" w:rsidP="002B07B3">
      <w:r>
        <w:rPr>
          <w:rFonts w:hint="eastAsia"/>
        </w:rPr>
        <w:t>2020.05.29 Zhi-Hong</w:t>
      </w:r>
    </w:p>
    <w:p w14:paraId="4E5CF216" w14:textId="5EC0275B" w:rsidR="00B87ABC" w:rsidRDefault="00B87ABC" w:rsidP="002B07B3">
      <w:r>
        <w:rPr>
          <w:rFonts w:hint="eastAsia"/>
        </w:rPr>
        <w:t>我將兩邊模式的</w:t>
      </w:r>
      <w:r>
        <w:rPr>
          <w:rFonts w:hint="eastAsia"/>
        </w:rPr>
        <w:t>input</w:t>
      </w:r>
      <w:r>
        <w:rPr>
          <w:rFonts w:hint="eastAsia"/>
        </w:rPr>
        <w:t>跟</w:t>
      </w:r>
      <w:r>
        <w:rPr>
          <w:rFonts w:hint="eastAsia"/>
        </w:rPr>
        <w:t>model</w:t>
      </w:r>
      <w:r>
        <w:rPr>
          <w:rFonts w:hint="eastAsia"/>
        </w:rPr>
        <w:t>固定</w:t>
      </w:r>
      <w:r>
        <w:rPr>
          <w:rFonts w:hint="eastAsia"/>
        </w:rPr>
        <w:t xml:space="preserve"> </w:t>
      </w:r>
      <w:r>
        <w:rPr>
          <w:rFonts w:hint="eastAsia"/>
        </w:rPr>
        <w:t>約有</w:t>
      </w:r>
      <w:r>
        <w:rPr>
          <w:rFonts w:hint="eastAsia"/>
        </w:rPr>
        <w:t>16</w:t>
      </w:r>
      <w:r>
        <w:rPr>
          <w:rFonts w:hint="eastAsia"/>
        </w:rPr>
        <w:t>組的</w:t>
      </w:r>
      <w:r>
        <w:t>ensemble</w:t>
      </w:r>
      <w:r>
        <w:rPr>
          <w:rFonts w:hint="eastAsia"/>
        </w:rPr>
        <w:t>s</w:t>
      </w:r>
      <w:r>
        <w:rPr>
          <w:rFonts w:hint="eastAsia"/>
        </w:rPr>
        <w:t>可以比對</w:t>
      </w:r>
    </w:p>
    <w:p w14:paraId="0CB2C772" w14:textId="27A7DAF8" w:rsidR="00B87ABC" w:rsidRDefault="00B87ABC" w:rsidP="009D2975">
      <w:pPr>
        <w:pStyle w:val="a7"/>
        <w:numPr>
          <w:ilvl w:val="0"/>
          <w:numId w:val="44"/>
        </w:numPr>
        <w:ind w:leftChars="0"/>
      </w:pPr>
      <w:r>
        <w:rPr>
          <w:rFonts w:hint="eastAsia"/>
        </w:rPr>
        <w:t xml:space="preserve">Mode </w:t>
      </w:r>
      <w:r w:rsidR="005A5144">
        <w:rPr>
          <w:rFonts w:hint="eastAsia"/>
        </w:rPr>
        <w:t>A</w:t>
      </w:r>
      <w:r>
        <w:rPr>
          <w:rFonts w:hint="eastAsia"/>
        </w:rPr>
        <w:t>:</w:t>
      </w:r>
    </w:p>
    <w:p w14:paraId="117F0C23" w14:textId="1FB40E74" w:rsidR="00B87ABC" w:rsidRDefault="00B87ABC" w:rsidP="009D2975">
      <w:pPr>
        <w:pStyle w:val="a7"/>
        <w:numPr>
          <w:ilvl w:val="1"/>
          <w:numId w:val="44"/>
        </w:numPr>
        <w:ind w:leftChars="0"/>
      </w:pPr>
      <w:r>
        <w:rPr>
          <w:rFonts w:hint="eastAsia"/>
        </w:rPr>
        <w:t>一起正規化</w:t>
      </w:r>
      <w:r>
        <w:rPr>
          <w:rFonts w:hint="eastAsia"/>
        </w:rPr>
        <w:t>(</w:t>
      </w:r>
      <w:r>
        <w:rPr>
          <w:rFonts w:hint="eastAsia"/>
        </w:rPr>
        <w:t>除</w:t>
      </w:r>
      <w:r>
        <w:rPr>
          <w:rFonts w:hint="eastAsia"/>
        </w:rPr>
        <w:t>Training</w:t>
      </w:r>
      <w:r>
        <w:rPr>
          <w:rFonts w:hint="eastAsia"/>
        </w:rPr>
        <w:t>最大值</w:t>
      </w:r>
      <w:r>
        <w:rPr>
          <w:rFonts w:hint="eastAsia"/>
        </w:rPr>
        <w:t>)</w:t>
      </w:r>
      <w:r>
        <w:rPr>
          <w:rFonts w:hint="eastAsia"/>
        </w:rPr>
        <w:t>再拆</w:t>
      </w:r>
      <w:r>
        <w:rPr>
          <w:rFonts w:hint="eastAsia"/>
        </w:rPr>
        <w:t>Workday / Non-Workday</w:t>
      </w:r>
    </w:p>
    <w:p w14:paraId="3461E321" w14:textId="69EAE9D0" w:rsidR="005A5144" w:rsidRDefault="005A5144" w:rsidP="009D2975">
      <w:pPr>
        <w:pStyle w:val="a7"/>
        <w:numPr>
          <w:ilvl w:val="1"/>
          <w:numId w:val="44"/>
        </w:numPr>
        <w:ind w:leftChars="0"/>
      </w:pPr>
      <w:r>
        <w:rPr>
          <w:rFonts w:hint="eastAsia"/>
        </w:rPr>
        <w:t>再各別分成兩種模式</w:t>
      </w:r>
      <w:r>
        <w:rPr>
          <w:rFonts w:hint="eastAsia"/>
        </w:rPr>
        <w:t>:</w:t>
      </w:r>
      <w:r>
        <w:rPr>
          <w:rFonts w:hint="eastAsia"/>
        </w:rPr>
        <w:t>有切</w:t>
      </w:r>
      <w:r>
        <w:rPr>
          <w:rFonts w:hint="eastAsia"/>
        </w:rPr>
        <w:t>validation</w:t>
      </w:r>
      <w:r w:rsidR="008817FD">
        <w:rPr>
          <w:rFonts w:hint="eastAsia"/>
        </w:rPr>
        <w:t>(5%)</w:t>
      </w:r>
      <w:r>
        <w:rPr>
          <w:rFonts w:hint="eastAsia"/>
        </w:rPr>
        <w:t>跟沒切</w:t>
      </w:r>
      <w:r>
        <w:rPr>
          <w:rFonts w:hint="eastAsia"/>
        </w:rPr>
        <w:t>validation</w:t>
      </w:r>
    </w:p>
    <w:p w14:paraId="5E63248D" w14:textId="199EB0A2" w:rsidR="00B87ABC" w:rsidRDefault="00B87ABC" w:rsidP="009D2975">
      <w:pPr>
        <w:pStyle w:val="a7"/>
        <w:numPr>
          <w:ilvl w:val="0"/>
          <w:numId w:val="44"/>
        </w:numPr>
        <w:ind w:leftChars="0"/>
      </w:pPr>
      <w:r>
        <w:rPr>
          <w:rFonts w:hint="eastAsia"/>
        </w:rPr>
        <w:t xml:space="preserve">Mode </w:t>
      </w:r>
      <w:r w:rsidR="005A5144">
        <w:rPr>
          <w:rFonts w:hint="eastAsia"/>
        </w:rPr>
        <w:t>B</w:t>
      </w:r>
      <w:r>
        <w:rPr>
          <w:rFonts w:hint="eastAsia"/>
        </w:rPr>
        <w:t>:</w:t>
      </w:r>
    </w:p>
    <w:p w14:paraId="024B27FC" w14:textId="70B2E4CE" w:rsidR="00B87ABC" w:rsidRDefault="00B87ABC" w:rsidP="009D2975">
      <w:pPr>
        <w:pStyle w:val="a7"/>
        <w:numPr>
          <w:ilvl w:val="1"/>
          <w:numId w:val="44"/>
        </w:numPr>
        <w:ind w:leftChars="0"/>
      </w:pPr>
      <w:r>
        <w:rPr>
          <w:rFonts w:hint="eastAsia"/>
        </w:rPr>
        <w:t>先拆</w:t>
      </w:r>
      <w:r>
        <w:rPr>
          <w:rFonts w:hint="eastAsia"/>
        </w:rPr>
        <w:t>Workday / Non-Workday dataset,</w:t>
      </w:r>
      <w:r>
        <w:rPr>
          <w:rFonts w:hint="eastAsia"/>
        </w:rPr>
        <w:t>再各別正規畫</w:t>
      </w:r>
    </w:p>
    <w:p w14:paraId="66EAE932" w14:textId="1D32EE2D" w:rsidR="005A5144" w:rsidRDefault="005A5144" w:rsidP="009D2975">
      <w:pPr>
        <w:pStyle w:val="a7"/>
        <w:numPr>
          <w:ilvl w:val="1"/>
          <w:numId w:val="44"/>
        </w:numPr>
        <w:ind w:leftChars="0"/>
      </w:pPr>
      <w:r>
        <w:rPr>
          <w:rFonts w:hint="eastAsia"/>
        </w:rPr>
        <w:t>再各別分成兩種模式</w:t>
      </w:r>
      <w:r>
        <w:rPr>
          <w:rFonts w:hint="eastAsia"/>
        </w:rPr>
        <w:t>:</w:t>
      </w:r>
      <w:r>
        <w:rPr>
          <w:rFonts w:hint="eastAsia"/>
        </w:rPr>
        <w:t>有切</w:t>
      </w:r>
      <w:r>
        <w:rPr>
          <w:rFonts w:hint="eastAsia"/>
        </w:rPr>
        <w:t>validation</w:t>
      </w:r>
      <w:r w:rsidR="008817FD">
        <w:rPr>
          <w:rFonts w:hint="eastAsia"/>
        </w:rPr>
        <w:t>(5%)</w:t>
      </w:r>
      <w:r>
        <w:rPr>
          <w:rFonts w:hint="eastAsia"/>
        </w:rPr>
        <w:t>跟沒切</w:t>
      </w:r>
      <w:r>
        <w:rPr>
          <w:rFonts w:hint="eastAsia"/>
        </w:rPr>
        <w:t>validation</w:t>
      </w:r>
    </w:p>
    <w:p w14:paraId="5174A0D7" w14:textId="4218E194" w:rsidR="00B87ABC" w:rsidRDefault="00B87ABC" w:rsidP="009D2975">
      <w:pPr>
        <w:pStyle w:val="a7"/>
        <w:numPr>
          <w:ilvl w:val="0"/>
          <w:numId w:val="44"/>
        </w:numPr>
        <w:ind w:leftChars="0"/>
      </w:pPr>
      <w:r>
        <w:rPr>
          <w:rFonts w:hint="eastAsia"/>
        </w:rPr>
        <w:t>Model Structure:</w:t>
      </w:r>
    </w:p>
    <w:p w14:paraId="6EB57365" w14:textId="56B600E6" w:rsidR="00B87ABC" w:rsidRDefault="008817FD" w:rsidP="009D2975">
      <w:pPr>
        <w:pStyle w:val="a7"/>
        <w:numPr>
          <w:ilvl w:val="1"/>
          <w:numId w:val="44"/>
        </w:numPr>
        <w:ind w:leftChars="0"/>
      </w:pPr>
      <w:r>
        <w:rPr>
          <w:rFonts w:hint="eastAsia"/>
        </w:rPr>
        <w:lastRenderedPageBreak/>
        <w:t>CuDNN</w:t>
      </w:r>
      <w:r w:rsidR="00B87ABC">
        <w:rPr>
          <w:rFonts w:hint="eastAsia"/>
        </w:rPr>
        <w:t>LSTM*3 (unit = 256 too)</w:t>
      </w:r>
    </w:p>
    <w:p w14:paraId="2871E71A" w14:textId="7DBA1F84" w:rsidR="00B87ABC" w:rsidRDefault="00B87ABC" w:rsidP="009D2975">
      <w:pPr>
        <w:pStyle w:val="a7"/>
        <w:numPr>
          <w:ilvl w:val="1"/>
          <w:numId w:val="44"/>
        </w:numPr>
        <w:ind w:leftChars="0"/>
      </w:pPr>
      <w:r>
        <w:t>A</w:t>
      </w:r>
      <w:r>
        <w:rPr>
          <w:rFonts w:hint="eastAsia"/>
        </w:rPr>
        <w:t>dd BatchNormalization</w:t>
      </w:r>
    </w:p>
    <w:p w14:paraId="75F2C69B" w14:textId="5F707C26" w:rsidR="00B87ABC" w:rsidRDefault="00B87ABC" w:rsidP="009D2975">
      <w:pPr>
        <w:pStyle w:val="a7"/>
        <w:numPr>
          <w:ilvl w:val="1"/>
          <w:numId w:val="44"/>
        </w:numPr>
        <w:ind w:leftChars="0"/>
      </w:pPr>
      <w:r>
        <w:rPr>
          <w:rFonts w:hint="eastAsia"/>
        </w:rPr>
        <w:t>Hidden layer = 196 , relu</w:t>
      </w:r>
    </w:p>
    <w:p w14:paraId="1F4D6B2C" w14:textId="4F0CCD37" w:rsidR="008817FD" w:rsidRDefault="008817FD" w:rsidP="009D2975">
      <w:pPr>
        <w:pStyle w:val="a7"/>
        <w:numPr>
          <w:ilvl w:val="1"/>
          <w:numId w:val="44"/>
        </w:numPr>
        <w:ind w:leftChars="0"/>
      </w:pPr>
      <w:r>
        <w:rPr>
          <w:rFonts w:hint="eastAsia"/>
        </w:rPr>
        <w:t>Dropout = 0.3</w:t>
      </w:r>
    </w:p>
    <w:p w14:paraId="5E7B7514" w14:textId="3A9B7543" w:rsidR="00B87ABC" w:rsidRDefault="00B87ABC" w:rsidP="009D2975">
      <w:pPr>
        <w:pStyle w:val="a7"/>
        <w:numPr>
          <w:ilvl w:val="1"/>
          <w:numId w:val="44"/>
        </w:numPr>
        <w:ind w:leftChars="0"/>
      </w:pPr>
      <w:r>
        <w:t>O</w:t>
      </w:r>
      <w:r>
        <w:rPr>
          <w:rFonts w:hint="eastAsia"/>
        </w:rPr>
        <w:t>utput layer = 96 , relu</w:t>
      </w:r>
    </w:p>
    <w:p w14:paraId="78EE6B05" w14:textId="5510352F" w:rsidR="00B87ABC" w:rsidRDefault="00B87ABC" w:rsidP="009D2975">
      <w:pPr>
        <w:pStyle w:val="a7"/>
        <w:numPr>
          <w:ilvl w:val="1"/>
          <w:numId w:val="44"/>
        </w:numPr>
        <w:ind w:leftChars="0"/>
      </w:pPr>
      <w:r>
        <w:t>B</w:t>
      </w:r>
      <w:r>
        <w:rPr>
          <w:rFonts w:hint="eastAsia"/>
        </w:rPr>
        <w:t>atch size = 4</w:t>
      </w:r>
    </w:p>
    <w:p w14:paraId="576EE9E7" w14:textId="5A6ABCE2" w:rsidR="00B87ABC" w:rsidRDefault="00B87ABC" w:rsidP="009D2975">
      <w:pPr>
        <w:pStyle w:val="a7"/>
        <w:numPr>
          <w:ilvl w:val="1"/>
          <w:numId w:val="44"/>
        </w:numPr>
        <w:ind w:leftChars="0"/>
      </w:pPr>
      <w:r>
        <w:t>E</w:t>
      </w:r>
      <w:r>
        <w:rPr>
          <w:rFonts w:hint="eastAsia"/>
        </w:rPr>
        <w:t xml:space="preserve">arly_stopping = 55 </w:t>
      </w:r>
    </w:p>
    <w:p w14:paraId="78045CD8" w14:textId="265AA806" w:rsidR="00B87ABC" w:rsidRDefault="00B87ABC" w:rsidP="009D2975">
      <w:pPr>
        <w:pStyle w:val="a7"/>
        <w:numPr>
          <w:ilvl w:val="1"/>
          <w:numId w:val="44"/>
        </w:numPr>
        <w:ind w:leftChars="0"/>
      </w:pPr>
      <w:r>
        <w:rPr>
          <w:rFonts w:hint="eastAsia"/>
        </w:rPr>
        <w:t>ReduceLearningRate :</w:t>
      </w:r>
    </w:p>
    <w:p w14:paraId="7EECB416" w14:textId="3F994898" w:rsidR="00B87ABC" w:rsidRDefault="00B87ABC" w:rsidP="009D2975">
      <w:pPr>
        <w:pStyle w:val="a7"/>
        <w:numPr>
          <w:ilvl w:val="2"/>
          <w:numId w:val="44"/>
        </w:numPr>
        <w:ind w:leftChars="0"/>
      </w:pPr>
      <w:r>
        <w:t>F</w:t>
      </w:r>
      <w:r>
        <w:rPr>
          <w:rFonts w:hint="eastAsia"/>
        </w:rPr>
        <w:t>actor = 0.7</w:t>
      </w:r>
    </w:p>
    <w:p w14:paraId="1C1DD5A1" w14:textId="2FADDD0A" w:rsidR="00B87ABC" w:rsidRDefault="00B87ABC" w:rsidP="009D2975">
      <w:pPr>
        <w:pStyle w:val="a7"/>
        <w:numPr>
          <w:ilvl w:val="2"/>
          <w:numId w:val="44"/>
        </w:numPr>
        <w:ind w:leftChars="0"/>
      </w:pPr>
      <w:r>
        <w:t>P</w:t>
      </w:r>
      <w:r>
        <w:rPr>
          <w:rFonts w:hint="eastAsia"/>
        </w:rPr>
        <w:t>atience = 5</w:t>
      </w:r>
    </w:p>
    <w:p w14:paraId="7EE8450C" w14:textId="35250FC2" w:rsidR="00B87ABC" w:rsidRDefault="00B87ABC" w:rsidP="009D2975">
      <w:pPr>
        <w:pStyle w:val="a7"/>
        <w:numPr>
          <w:ilvl w:val="2"/>
          <w:numId w:val="44"/>
        </w:numPr>
        <w:ind w:leftChars="0"/>
      </w:pPr>
      <w:r>
        <w:t>M</w:t>
      </w:r>
      <w:r>
        <w:rPr>
          <w:rFonts w:hint="eastAsia"/>
        </w:rPr>
        <w:t>in_lr = 0.0001</w:t>
      </w:r>
    </w:p>
    <w:p w14:paraId="2BCAADFC" w14:textId="77777777" w:rsidR="005A5144" w:rsidRDefault="005A5144" w:rsidP="005A5144">
      <w:pPr>
        <w:pStyle w:val="a7"/>
        <w:numPr>
          <w:ilvl w:val="0"/>
          <w:numId w:val="44"/>
        </w:numPr>
        <w:ind w:leftChars="0"/>
      </w:pPr>
      <w:r>
        <w:rPr>
          <w:rFonts w:hint="eastAsia"/>
        </w:rPr>
        <w:t>Input Feature:</w:t>
      </w:r>
    </w:p>
    <w:p w14:paraId="198166E1" w14:textId="77777777" w:rsidR="005A5144" w:rsidRDefault="005A5144" w:rsidP="005A5144">
      <w:pPr>
        <w:pStyle w:val="a7"/>
        <w:numPr>
          <w:ilvl w:val="1"/>
          <w:numId w:val="44"/>
        </w:numPr>
        <w:ind w:leftChars="0"/>
      </w:pPr>
      <w:r w:rsidRPr="002A6F92">
        <w:rPr>
          <w:rFonts w:hint="eastAsia"/>
          <w:color w:val="FF0000"/>
        </w:rPr>
        <w:t>Past two day of same week_update</w:t>
      </w:r>
      <w:r>
        <w:rPr>
          <w:rFonts w:hint="eastAsia"/>
        </w:rPr>
        <w:t xml:space="preserve"> of per 15mins of </w:t>
      </w:r>
      <w:r w:rsidRPr="00750BF9">
        <w:t>'measure', 'Period_transform', 'isHoliday',</w:t>
      </w:r>
      <w:r>
        <w:t xml:space="preserve"> 'Temp_H</w:t>
      </w:r>
      <w:r>
        <w:rPr>
          <w:rFonts w:hint="eastAsia"/>
        </w:rPr>
        <w:t>,</w:t>
      </w:r>
    </w:p>
    <w:p w14:paraId="14548069" w14:textId="77777777" w:rsidR="005A5144" w:rsidRDefault="005A5144" w:rsidP="005A5144">
      <w:pPr>
        <w:pStyle w:val="a7"/>
        <w:numPr>
          <w:ilvl w:val="1"/>
          <w:numId w:val="44"/>
        </w:numPr>
        <w:ind w:leftChars="0"/>
      </w:pPr>
      <w:r>
        <w:rPr>
          <w:rFonts w:hint="eastAsia"/>
        </w:rPr>
        <w:t xml:space="preserve">Today of per 15mins of </w:t>
      </w:r>
      <w:r w:rsidRPr="00750BF9">
        <w:t>'Period_transform', '</w:t>
      </w:r>
      <w:r>
        <w:rPr>
          <w:rFonts w:hint="eastAsia"/>
        </w:rPr>
        <w:t>w</w:t>
      </w:r>
      <w:r w:rsidRPr="00750BF9">
        <w:t>eek_update','isHoliday','</w:t>
      </w:r>
      <w:r>
        <w:t>dayOfYear', 'Temp_H'</w:t>
      </w:r>
    </w:p>
    <w:p w14:paraId="08CEF83E" w14:textId="77777777" w:rsidR="005A5144" w:rsidRDefault="005A5144" w:rsidP="005A5144">
      <w:pPr>
        <w:pStyle w:val="a7"/>
        <w:numPr>
          <w:ilvl w:val="0"/>
          <w:numId w:val="44"/>
        </w:numPr>
        <w:ind w:leftChars="0"/>
      </w:pPr>
      <w:r>
        <w:rPr>
          <w:rFonts w:hint="eastAsia"/>
        </w:rPr>
        <w:t>Output:</w:t>
      </w:r>
    </w:p>
    <w:p w14:paraId="07160991" w14:textId="77777777" w:rsidR="005A5144" w:rsidRDefault="005A5144" w:rsidP="005A5144">
      <w:pPr>
        <w:pStyle w:val="a7"/>
        <w:numPr>
          <w:ilvl w:val="1"/>
          <w:numId w:val="44"/>
        </w:numPr>
        <w:ind w:leftChars="0"/>
      </w:pPr>
      <w:r>
        <w:rPr>
          <w:rFonts w:hint="eastAsia"/>
        </w:rPr>
        <w:t>Today of per 15mins of measure.</w:t>
      </w:r>
    </w:p>
    <w:p w14:paraId="69DA5366" w14:textId="77777777" w:rsidR="00B87ABC" w:rsidRPr="005A5144" w:rsidRDefault="00B87ABC" w:rsidP="005A5144"/>
    <w:p w14:paraId="46CA320A" w14:textId="11B98EB1" w:rsidR="005A5144" w:rsidRDefault="008817FD" w:rsidP="009D2975">
      <w:pPr>
        <w:pStyle w:val="a7"/>
        <w:numPr>
          <w:ilvl w:val="0"/>
          <w:numId w:val="45"/>
        </w:numPr>
        <w:ind w:leftChars="0"/>
      </w:pPr>
      <w:r>
        <w:rPr>
          <w:rFonts w:hint="eastAsia"/>
        </w:rPr>
        <w:t>Function</w:t>
      </w:r>
      <w:r w:rsidR="005A5144">
        <w:rPr>
          <w:rFonts w:hint="eastAsia"/>
        </w:rPr>
        <w:t>:</w:t>
      </w:r>
    </w:p>
    <w:p w14:paraId="2A08EDB5" w14:textId="062EA4C8" w:rsidR="005A5144" w:rsidRDefault="005A5144" w:rsidP="009D2975">
      <w:pPr>
        <w:pStyle w:val="a7"/>
        <w:numPr>
          <w:ilvl w:val="1"/>
          <w:numId w:val="45"/>
        </w:numPr>
        <w:ind w:leftChars="0"/>
      </w:pPr>
      <w:r>
        <w:rPr>
          <w:rFonts w:hint="eastAsia"/>
        </w:rPr>
        <w:t>針對</w:t>
      </w:r>
      <w:r>
        <w:rPr>
          <w:rFonts w:hint="eastAsia"/>
        </w:rPr>
        <w:t>modeA</w:t>
      </w:r>
      <w:r>
        <w:rPr>
          <w:rFonts w:hint="eastAsia"/>
        </w:rPr>
        <w:t>跟</w:t>
      </w:r>
      <w:r>
        <w:rPr>
          <w:rFonts w:hint="eastAsia"/>
        </w:rPr>
        <w:t>B,</w:t>
      </w:r>
      <w:r>
        <w:rPr>
          <w:rFonts w:hint="eastAsia"/>
        </w:rPr>
        <w:t>沒有切</w:t>
      </w:r>
      <w:r>
        <w:rPr>
          <w:rFonts w:hint="eastAsia"/>
        </w:rPr>
        <w:t>validation_data</w:t>
      </w:r>
      <w:r>
        <w:rPr>
          <w:rFonts w:hint="eastAsia"/>
        </w:rPr>
        <w:t>的模式</w:t>
      </w:r>
    </w:p>
    <w:p w14:paraId="60C6EC6B" w14:textId="77777777" w:rsidR="005A5144" w:rsidRDefault="005A5144" w:rsidP="009D2975">
      <w:pPr>
        <w:pStyle w:val="a7"/>
        <w:numPr>
          <w:ilvl w:val="2"/>
          <w:numId w:val="45"/>
        </w:numPr>
        <w:ind w:leftChars="0"/>
      </w:pPr>
      <w:r>
        <w:rPr>
          <w:rFonts w:hint="eastAsia"/>
        </w:rPr>
        <w:t>一次產生</w:t>
      </w:r>
      <w:r>
        <w:rPr>
          <w:rFonts w:hint="eastAsia"/>
        </w:rPr>
        <w:t>10</w:t>
      </w:r>
      <w:r>
        <w:rPr>
          <w:rFonts w:hint="eastAsia"/>
        </w:rPr>
        <w:t>組</w:t>
      </w:r>
      <w:r>
        <w:rPr>
          <w:rFonts w:hint="eastAsia"/>
        </w:rPr>
        <w:t>model</w:t>
      </w:r>
    </w:p>
    <w:p w14:paraId="12B77C82" w14:textId="01650101" w:rsidR="005A5144" w:rsidRDefault="005A5144" w:rsidP="009D2975">
      <w:pPr>
        <w:pStyle w:val="a7"/>
        <w:numPr>
          <w:ilvl w:val="2"/>
          <w:numId w:val="45"/>
        </w:numPr>
        <w:ind w:leftChars="0"/>
      </w:pPr>
      <w:r>
        <w:rPr>
          <w:rFonts w:hint="eastAsia"/>
        </w:rPr>
        <w:t>針對其</w:t>
      </w:r>
      <w:r w:rsidR="008817FD">
        <w:rPr>
          <w:rFonts w:hint="eastAsia"/>
        </w:rPr>
        <w:t>min(</w:t>
      </w:r>
      <w:r>
        <w:rPr>
          <w:rFonts w:hint="eastAsia"/>
        </w:rPr>
        <w:t>loss</w:t>
      </w:r>
      <w:r w:rsidR="008817FD">
        <w:rPr>
          <w:rFonts w:hint="eastAsia"/>
        </w:rPr>
        <w:t>)</w:t>
      </w:r>
      <w:r>
        <w:rPr>
          <w:rFonts w:hint="eastAsia"/>
        </w:rPr>
        <w:t>,</w:t>
      </w:r>
      <w:r>
        <w:rPr>
          <w:rFonts w:hint="eastAsia"/>
        </w:rPr>
        <w:t>排除異常可能練壞的</w:t>
      </w:r>
      <w:r>
        <w:rPr>
          <w:rFonts w:hint="eastAsia"/>
        </w:rPr>
        <w:t>model</w:t>
      </w:r>
      <w:r>
        <w:rPr>
          <w:rFonts w:hint="eastAsia"/>
        </w:rPr>
        <w:t>再重新產生直到補足</w:t>
      </w:r>
      <w:r>
        <w:rPr>
          <w:rFonts w:hint="eastAsia"/>
        </w:rPr>
        <w:t>10</w:t>
      </w:r>
      <w:r>
        <w:rPr>
          <w:rFonts w:hint="eastAsia"/>
        </w:rPr>
        <w:t>組</w:t>
      </w:r>
    </w:p>
    <w:p w14:paraId="03BD63E3" w14:textId="13ADAABF" w:rsidR="008817FD" w:rsidRDefault="008817FD" w:rsidP="008817FD">
      <w:pPr>
        <w:pStyle w:val="a7"/>
        <w:numPr>
          <w:ilvl w:val="1"/>
          <w:numId w:val="45"/>
        </w:numPr>
        <w:ind w:leftChars="0"/>
      </w:pPr>
      <w:r>
        <w:rPr>
          <w:rFonts w:hint="eastAsia"/>
        </w:rPr>
        <w:t>針對</w:t>
      </w:r>
      <w:r>
        <w:rPr>
          <w:rFonts w:hint="eastAsia"/>
        </w:rPr>
        <w:t>modeA</w:t>
      </w:r>
      <w:r>
        <w:rPr>
          <w:rFonts w:hint="eastAsia"/>
        </w:rPr>
        <w:t>跟</w:t>
      </w:r>
      <w:r>
        <w:rPr>
          <w:rFonts w:hint="eastAsia"/>
        </w:rPr>
        <w:t>B,</w:t>
      </w:r>
      <w:r>
        <w:rPr>
          <w:rFonts w:hint="eastAsia"/>
        </w:rPr>
        <w:t>有切</w:t>
      </w:r>
      <w:r>
        <w:rPr>
          <w:rFonts w:hint="eastAsia"/>
        </w:rPr>
        <w:t>validation_data</w:t>
      </w:r>
      <w:r>
        <w:rPr>
          <w:rFonts w:hint="eastAsia"/>
        </w:rPr>
        <w:t>的模式</w:t>
      </w:r>
    </w:p>
    <w:p w14:paraId="1AE425D5" w14:textId="4F625763" w:rsidR="008817FD" w:rsidRDefault="008817FD" w:rsidP="009D2975">
      <w:pPr>
        <w:pStyle w:val="a7"/>
        <w:numPr>
          <w:ilvl w:val="2"/>
          <w:numId w:val="45"/>
        </w:numPr>
        <w:ind w:leftChars="0"/>
      </w:pPr>
      <w:r>
        <w:rPr>
          <w:rFonts w:hint="eastAsia"/>
        </w:rPr>
        <w:t>每次執行都亂數切</w:t>
      </w:r>
      <w:r>
        <w:rPr>
          <w:rFonts w:hint="eastAsia"/>
        </w:rPr>
        <w:t>5% validation data ,</w:t>
      </w:r>
      <w:r>
        <w:rPr>
          <w:rFonts w:hint="eastAsia"/>
        </w:rPr>
        <w:t>總共</w:t>
      </w:r>
      <w:r>
        <w:rPr>
          <w:rFonts w:hint="eastAsia"/>
        </w:rPr>
        <w:t>10</w:t>
      </w:r>
      <w:r>
        <w:rPr>
          <w:rFonts w:hint="eastAsia"/>
        </w:rPr>
        <w:t>組</w:t>
      </w:r>
    </w:p>
    <w:p w14:paraId="5AA965AB" w14:textId="47B2ADD0" w:rsidR="008817FD" w:rsidRDefault="008817FD" w:rsidP="009D2975">
      <w:pPr>
        <w:pStyle w:val="a7"/>
        <w:numPr>
          <w:ilvl w:val="2"/>
          <w:numId w:val="45"/>
        </w:numPr>
        <w:ind w:leftChars="0"/>
      </w:pPr>
      <w:r>
        <w:rPr>
          <w:rFonts w:hint="eastAsia"/>
        </w:rPr>
        <w:t>針對其最低的</w:t>
      </w:r>
      <w:r>
        <w:rPr>
          <w:rFonts w:hint="eastAsia"/>
        </w:rPr>
        <w:t>val_loss model</w:t>
      </w:r>
      <w:r>
        <w:rPr>
          <w:rFonts w:hint="eastAsia"/>
        </w:rPr>
        <w:t>的</w:t>
      </w:r>
      <w:r>
        <w:rPr>
          <w:rFonts w:hint="eastAsia"/>
        </w:rPr>
        <w:t>validation data</w:t>
      </w:r>
      <w:r>
        <w:rPr>
          <w:rFonts w:hint="eastAsia"/>
        </w:rPr>
        <w:t>組合</w:t>
      </w:r>
      <w:r>
        <w:rPr>
          <w:rFonts w:hint="eastAsia"/>
        </w:rPr>
        <w:t>,</w:t>
      </w:r>
      <w:r>
        <w:rPr>
          <w:rFonts w:hint="eastAsia"/>
        </w:rPr>
        <w:t>再練出</w:t>
      </w:r>
      <w:r>
        <w:rPr>
          <w:rFonts w:hint="eastAsia"/>
        </w:rPr>
        <w:t>10</w:t>
      </w:r>
      <w:r>
        <w:rPr>
          <w:rFonts w:hint="eastAsia"/>
        </w:rPr>
        <w:t>組</w:t>
      </w:r>
    </w:p>
    <w:p w14:paraId="2CC2EF7D" w14:textId="0A00AB3D" w:rsidR="008817FD" w:rsidRDefault="008817FD" w:rsidP="009D2975">
      <w:pPr>
        <w:pStyle w:val="a7"/>
        <w:numPr>
          <w:ilvl w:val="2"/>
          <w:numId w:val="45"/>
        </w:numPr>
        <w:ind w:leftChars="0"/>
      </w:pPr>
      <w:r>
        <w:rPr>
          <w:rFonts w:hint="eastAsia"/>
        </w:rPr>
        <w:t>針對其</w:t>
      </w:r>
      <w:r>
        <w:rPr>
          <w:rFonts w:hint="eastAsia"/>
        </w:rPr>
        <w:t>min(val_loss),</w:t>
      </w:r>
      <w:r>
        <w:rPr>
          <w:rFonts w:hint="eastAsia"/>
        </w:rPr>
        <w:t>排除異常可能練壞的</w:t>
      </w:r>
      <w:r>
        <w:rPr>
          <w:rFonts w:hint="eastAsia"/>
        </w:rPr>
        <w:t>model</w:t>
      </w:r>
      <w:r>
        <w:rPr>
          <w:rFonts w:hint="eastAsia"/>
        </w:rPr>
        <w:t>再重新產生直到補足</w:t>
      </w:r>
      <w:r>
        <w:rPr>
          <w:rFonts w:hint="eastAsia"/>
        </w:rPr>
        <w:t>10</w:t>
      </w:r>
      <w:r>
        <w:rPr>
          <w:rFonts w:hint="eastAsia"/>
        </w:rPr>
        <w:t>組</w:t>
      </w:r>
    </w:p>
    <w:p w14:paraId="16A3D34D" w14:textId="39118E0B" w:rsidR="008817FD" w:rsidRDefault="008817FD" w:rsidP="009D2975">
      <w:pPr>
        <w:pStyle w:val="a7"/>
        <w:numPr>
          <w:ilvl w:val="1"/>
          <w:numId w:val="45"/>
        </w:numPr>
        <w:ind w:leftChars="0"/>
      </w:pPr>
      <w:r>
        <w:rPr>
          <w:rFonts w:hint="eastAsia"/>
        </w:rPr>
        <w:t>一共會有各</w:t>
      </w:r>
      <w:r>
        <w:rPr>
          <w:rFonts w:hint="eastAsia"/>
        </w:rPr>
        <w:t>10</w:t>
      </w:r>
      <w:r>
        <w:rPr>
          <w:rFonts w:hint="eastAsia"/>
        </w:rPr>
        <w:t>組的</w:t>
      </w:r>
      <w:r>
        <w:rPr>
          <w:rFonts w:hint="eastAsia"/>
        </w:rPr>
        <w:t xml:space="preserve"> </w:t>
      </w:r>
    </w:p>
    <w:p w14:paraId="7183025A" w14:textId="45924AA1" w:rsidR="008817FD" w:rsidRDefault="008817FD" w:rsidP="009D2975">
      <w:pPr>
        <w:pStyle w:val="a7"/>
        <w:numPr>
          <w:ilvl w:val="2"/>
          <w:numId w:val="45"/>
        </w:numPr>
        <w:ind w:leftChars="0"/>
      </w:pPr>
      <w:r>
        <w:rPr>
          <w:rFonts w:hint="eastAsia"/>
        </w:rPr>
        <w:t>模式</w:t>
      </w:r>
      <w:r>
        <w:rPr>
          <w:rFonts w:hint="eastAsia"/>
        </w:rPr>
        <w:t xml:space="preserve">A </w:t>
      </w:r>
      <w:r>
        <w:rPr>
          <w:rFonts w:hint="eastAsia"/>
        </w:rPr>
        <w:t>有切</w:t>
      </w:r>
      <w:r>
        <w:rPr>
          <w:rFonts w:hint="eastAsia"/>
        </w:rPr>
        <w:t>validaiton</w:t>
      </w:r>
      <w:r>
        <w:rPr>
          <w:rFonts w:hint="eastAsia"/>
        </w:rPr>
        <w:t>的</w:t>
      </w:r>
      <w:r>
        <w:rPr>
          <w:rFonts w:hint="eastAsia"/>
        </w:rPr>
        <w:t>workday</w:t>
      </w:r>
    </w:p>
    <w:p w14:paraId="24BC71F7" w14:textId="7D898CAB" w:rsidR="00FF16C8" w:rsidRDefault="00FF16C8" w:rsidP="009D2975">
      <w:pPr>
        <w:pStyle w:val="a7"/>
        <w:numPr>
          <w:ilvl w:val="3"/>
          <w:numId w:val="45"/>
        </w:numPr>
        <w:ind w:leftChars="0"/>
      </w:pPr>
      <w:r>
        <w:t>Ensemble</w:t>
      </w:r>
      <w:r>
        <w:rPr>
          <w:rFonts w:hint="eastAsia"/>
        </w:rPr>
        <w:t xml:space="preserve">: </w:t>
      </w:r>
      <w:r w:rsidR="00DE1677">
        <w:rPr>
          <w:rFonts w:hint="eastAsia"/>
        </w:rPr>
        <w:t>MAPE 3.59 / RMSE 16.21</w:t>
      </w:r>
    </w:p>
    <w:p w14:paraId="7E581FDC" w14:textId="3FE8159F" w:rsidR="008817FD" w:rsidRDefault="008817FD" w:rsidP="008817FD">
      <w:pPr>
        <w:pStyle w:val="a7"/>
        <w:numPr>
          <w:ilvl w:val="2"/>
          <w:numId w:val="45"/>
        </w:numPr>
        <w:ind w:leftChars="0"/>
      </w:pPr>
      <w:r>
        <w:rPr>
          <w:rFonts w:hint="eastAsia"/>
        </w:rPr>
        <w:t>模式</w:t>
      </w:r>
      <w:r>
        <w:rPr>
          <w:rFonts w:hint="eastAsia"/>
        </w:rPr>
        <w:t xml:space="preserve">A </w:t>
      </w:r>
      <w:r>
        <w:rPr>
          <w:rFonts w:hint="eastAsia"/>
        </w:rPr>
        <w:t>沒有切</w:t>
      </w:r>
      <w:r>
        <w:rPr>
          <w:rFonts w:hint="eastAsia"/>
        </w:rPr>
        <w:t>validaiton</w:t>
      </w:r>
      <w:r>
        <w:rPr>
          <w:rFonts w:hint="eastAsia"/>
        </w:rPr>
        <w:t>的</w:t>
      </w:r>
      <w:r>
        <w:rPr>
          <w:rFonts w:hint="eastAsia"/>
        </w:rPr>
        <w:t>workday</w:t>
      </w:r>
    </w:p>
    <w:p w14:paraId="415DFA80" w14:textId="59553C12" w:rsidR="00FF16C8" w:rsidRDefault="00FF16C8" w:rsidP="009D2975">
      <w:pPr>
        <w:pStyle w:val="a7"/>
        <w:numPr>
          <w:ilvl w:val="3"/>
          <w:numId w:val="45"/>
        </w:numPr>
        <w:ind w:leftChars="0"/>
      </w:pPr>
      <w:r>
        <w:t>Ensemble</w:t>
      </w:r>
      <w:r>
        <w:rPr>
          <w:rFonts w:hint="eastAsia"/>
        </w:rPr>
        <w:t>:</w:t>
      </w:r>
      <w:r w:rsidR="00DE1677" w:rsidRPr="00DE1677">
        <w:rPr>
          <w:rFonts w:hint="eastAsia"/>
        </w:rPr>
        <w:t xml:space="preserve"> </w:t>
      </w:r>
      <w:r w:rsidR="00DE1677">
        <w:rPr>
          <w:rFonts w:hint="eastAsia"/>
        </w:rPr>
        <w:t>MAPE 3.36 / RMSE 14.10</w:t>
      </w:r>
    </w:p>
    <w:p w14:paraId="115C74AD" w14:textId="1845E279" w:rsidR="008817FD" w:rsidRDefault="008817FD" w:rsidP="008817FD">
      <w:pPr>
        <w:pStyle w:val="a7"/>
        <w:numPr>
          <w:ilvl w:val="2"/>
          <w:numId w:val="45"/>
        </w:numPr>
        <w:ind w:leftChars="0"/>
      </w:pPr>
      <w:r>
        <w:rPr>
          <w:rFonts w:hint="eastAsia"/>
        </w:rPr>
        <w:t>模式</w:t>
      </w:r>
      <w:r>
        <w:rPr>
          <w:rFonts w:hint="eastAsia"/>
        </w:rPr>
        <w:t xml:space="preserve">A </w:t>
      </w:r>
      <w:r>
        <w:rPr>
          <w:rFonts w:hint="eastAsia"/>
        </w:rPr>
        <w:t>有切</w:t>
      </w:r>
      <w:r>
        <w:rPr>
          <w:rFonts w:hint="eastAsia"/>
        </w:rPr>
        <w:t>validaiton</w:t>
      </w:r>
      <w:r>
        <w:rPr>
          <w:rFonts w:hint="eastAsia"/>
        </w:rPr>
        <w:t>的</w:t>
      </w:r>
      <w:r>
        <w:rPr>
          <w:rFonts w:hint="eastAsia"/>
        </w:rPr>
        <w:t>Non-workday</w:t>
      </w:r>
    </w:p>
    <w:p w14:paraId="6C941C5D" w14:textId="0A83A40C" w:rsidR="00FF16C8" w:rsidRDefault="00FF16C8" w:rsidP="009D2975">
      <w:pPr>
        <w:pStyle w:val="a7"/>
        <w:numPr>
          <w:ilvl w:val="3"/>
          <w:numId w:val="45"/>
        </w:numPr>
        <w:ind w:leftChars="0"/>
      </w:pPr>
      <w:r>
        <w:t>Ensemble</w:t>
      </w:r>
      <w:r>
        <w:rPr>
          <w:rFonts w:hint="eastAsia"/>
        </w:rPr>
        <w:t>:</w:t>
      </w:r>
      <w:r w:rsidR="00923895">
        <w:rPr>
          <w:rFonts w:hint="eastAsia"/>
        </w:rPr>
        <w:t xml:space="preserve"> MAPE 5.11 / RMSE 8.83</w:t>
      </w:r>
    </w:p>
    <w:p w14:paraId="6377C242" w14:textId="7DF4F9E1" w:rsidR="008817FD" w:rsidRDefault="008817FD" w:rsidP="008817FD">
      <w:pPr>
        <w:pStyle w:val="a7"/>
        <w:numPr>
          <w:ilvl w:val="2"/>
          <w:numId w:val="45"/>
        </w:numPr>
        <w:ind w:leftChars="0"/>
      </w:pPr>
      <w:r>
        <w:rPr>
          <w:rFonts w:hint="eastAsia"/>
        </w:rPr>
        <w:t>模式</w:t>
      </w:r>
      <w:r>
        <w:rPr>
          <w:rFonts w:hint="eastAsia"/>
        </w:rPr>
        <w:t xml:space="preserve">A </w:t>
      </w:r>
      <w:r>
        <w:rPr>
          <w:rFonts w:hint="eastAsia"/>
        </w:rPr>
        <w:t>沒有切</w:t>
      </w:r>
      <w:r>
        <w:rPr>
          <w:rFonts w:hint="eastAsia"/>
        </w:rPr>
        <w:t>validaiton</w:t>
      </w:r>
      <w:r>
        <w:rPr>
          <w:rFonts w:hint="eastAsia"/>
        </w:rPr>
        <w:t>的</w:t>
      </w:r>
      <w:r>
        <w:rPr>
          <w:rFonts w:hint="eastAsia"/>
        </w:rPr>
        <w:t>Non-workday</w:t>
      </w:r>
    </w:p>
    <w:p w14:paraId="3089885F" w14:textId="6C6A7FE0" w:rsidR="00FF16C8" w:rsidRDefault="00FF16C8" w:rsidP="009D2975">
      <w:pPr>
        <w:pStyle w:val="a7"/>
        <w:numPr>
          <w:ilvl w:val="3"/>
          <w:numId w:val="45"/>
        </w:numPr>
        <w:ind w:leftChars="0"/>
      </w:pPr>
      <w:r>
        <w:t>Ensemble</w:t>
      </w:r>
      <w:r>
        <w:rPr>
          <w:rFonts w:hint="eastAsia"/>
        </w:rPr>
        <w:t>:</w:t>
      </w:r>
      <w:r w:rsidR="00DE1677" w:rsidRPr="00DE1677">
        <w:rPr>
          <w:rFonts w:hint="eastAsia"/>
        </w:rPr>
        <w:t xml:space="preserve"> </w:t>
      </w:r>
      <w:r w:rsidR="00DE1677">
        <w:rPr>
          <w:rFonts w:hint="eastAsia"/>
        </w:rPr>
        <w:t>MAPE 4.34 / RMSE 8.96</w:t>
      </w:r>
    </w:p>
    <w:p w14:paraId="6BE23B24" w14:textId="19B25F55" w:rsidR="008817FD" w:rsidRDefault="008817FD" w:rsidP="008817FD">
      <w:pPr>
        <w:pStyle w:val="a7"/>
        <w:numPr>
          <w:ilvl w:val="2"/>
          <w:numId w:val="45"/>
        </w:numPr>
        <w:ind w:leftChars="0"/>
      </w:pPr>
      <w:r>
        <w:rPr>
          <w:rFonts w:hint="eastAsia"/>
        </w:rPr>
        <w:t>模式</w:t>
      </w:r>
      <w:r>
        <w:rPr>
          <w:rFonts w:hint="eastAsia"/>
        </w:rPr>
        <w:t xml:space="preserve">B </w:t>
      </w:r>
      <w:r>
        <w:rPr>
          <w:rFonts w:hint="eastAsia"/>
        </w:rPr>
        <w:t>有切</w:t>
      </w:r>
      <w:r>
        <w:rPr>
          <w:rFonts w:hint="eastAsia"/>
        </w:rPr>
        <w:t>validaiton</w:t>
      </w:r>
      <w:r>
        <w:rPr>
          <w:rFonts w:hint="eastAsia"/>
        </w:rPr>
        <w:t>的</w:t>
      </w:r>
      <w:r>
        <w:rPr>
          <w:rFonts w:hint="eastAsia"/>
        </w:rPr>
        <w:t>workday</w:t>
      </w:r>
    </w:p>
    <w:p w14:paraId="4AA715B2" w14:textId="13E1BF04" w:rsidR="00FF16C8" w:rsidRDefault="00FF16C8" w:rsidP="009D2975">
      <w:pPr>
        <w:pStyle w:val="a7"/>
        <w:numPr>
          <w:ilvl w:val="3"/>
          <w:numId w:val="45"/>
        </w:numPr>
        <w:ind w:leftChars="0"/>
      </w:pPr>
      <w:r>
        <w:t>Ensemble</w:t>
      </w:r>
      <w:r>
        <w:rPr>
          <w:rFonts w:hint="eastAsia"/>
        </w:rPr>
        <w:t>:</w:t>
      </w:r>
      <w:r w:rsidR="00502441" w:rsidRPr="00502441">
        <w:rPr>
          <w:rFonts w:hint="eastAsia"/>
        </w:rPr>
        <w:t xml:space="preserve"> </w:t>
      </w:r>
      <w:r w:rsidR="00502441">
        <w:rPr>
          <w:rFonts w:hint="eastAsia"/>
        </w:rPr>
        <w:t>MAPE 3.52 / RMSE 16.70</w:t>
      </w:r>
    </w:p>
    <w:p w14:paraId="6103CF55" w14:textId="7821FBFC" w:rsidR="008817FD" w:rsidRDefault="008817FD" w:rsidP="008817FD">
      <w:pPr>
        <w:pStyle w:val="a7"/>
        <w:numPr>
          <w:ilvl w:val="2"/>
          <w:numId w:val="45"/>
        </w:numPr>
        <w:ind w:leftChars="0"/>
      </w:pPr>
      <w:r>
        <w:rPr>
          <w:rFonts w:hint="eastAsia"/>
        </w:rPr>
        <w:lastRenderedPageBreak/>
        <w:t>模式</w:t>
      </w:r>
      <w:r>
        <w:rPr>
          <w:rFonts w:hint="eastAsia"/>
        </w:rPr>
        <w:t xml:space="preserve">B </w:t>
      </w:r>
      <w:r>
        <w:rPr>
          <w:rFonts w:hint="eastAsia"/>
        </w:rPr>
        <w:t>沒有切</w:t>
      </w:r>
      <w:r>
        <w:rPr>
          <w:rFonts w:hint="eastAsia"/>
        </w:rPr>
        <w:t>validaiton</w:t>
      </w:r>
      <w:r>
        <w:rPr>
          <w:rFonts w:hint="eastAsia"/>
        </w:rPr>
        <w:t>的</w:t>
      </w:r>
      <w:r>
        <w:rPr>
          <w:rFonts w:hint="eastAsia"/>
        </w:rPr>
        <w:t>workday</w:t>
      </w:r>
    </w:p>
    <w:p w14:paraId="2F512190" w14:textId="762E9C90" w:rsidR="00FF16C8" w:rsidRDefault="00FF16C8" w:rsidP="009D2975">
      <w:pPr>
        <w:pStyle w:val="a7"/>
        <w:numPr>
          <w:ilvl w:val="3"/>
          <w:numId w:val="45"/>
        </w:numPr>
        <w:ind w:leftChars="0"/>
      </w:pPr>
      <w:r>
        <w:t>Ensemble</w:t>
      </w:r>
      <w:r>
        <w:rPr>
          <w:rFonts w:hint="eastAsia"/>
        </w:rPr>
        <w:t>:</w:t>
      </w:r>
      <w:r w:rsidR="00735C4E" w:rsidRPr="00502441">
        <w:rPr>
          <w:rFonts w:hint="eastAsia"/>
        </w:rPr>
        <w:t xml:space="preserve"> </w:t>
      </w:r>
      <w:r w:rsidR="00735C4E">
        <w:rPr>
          <w:rFonts w:hint="eastAsia"/>
        </w:rPr>
        <w:t>MAPE 3.62 / RMSE 14.83</w:t>
      </w:r>
    </w:p>
    <w:p w14:paraId="6A35E870" w14:textId="34B4740C" w:rsidR="008817FD" w:rsidRDefault="008817FD" w:rsidP="008817FD">
      <w:pPr>
        <w:pStyle w:val="a7"/>
        <w:numPr>
          <w:ilvl w:val="2"/>
          <w:numId w:val="45"/>
        </w:numPr>
        <w:ind w:leftChars="0"/>
      </w:pPr>
      <w:r>
        <w:rPr>
          <w:rFonts w:hint="eastAsia"/>
        </w:rPr>
        <w:t>模式</w:t>
      </w:r>
      <w:r>
        <w:rPr>
          <w:rFonts w:hint="eastAsia"/>
        </w:rPr>
        <w:t xml:space="preserve">B </w:t>
      </w:r>
      <w:r>
        <w:rPr>
          <w:rFonts w:hint="eastAsia"/>
        </w:rPr>
        <w:t>有切</w:t>
      </w:r>
      <w:r>
        <w:rPr>
          <w:rFonts w:hint="eastAsia"/>
        </w:rPr>
        <w:t>validaiton</w:t>
      </w:r>
      <w:r>
        <w:rPr>
          <w:rFonts w:hint="eastAsia"/>
        </w:rPr>
        <w:t>的</w:t>
      </w:r>
      <w:r>
        <w:rPr>
          <w:rFonts w:hint="eastAsia"/>
        </w:rPr>
        <w:t>Non-workday</w:t>
      </w:r>
    </w:p>
    <w:p w14:paraId="405D8EAD" w14:textId="447BEAE0" w:rsidR="00FF16C8" w:rsidRDefault="00FF16C8" w:rsidP="009D2975">
      <w:pPr>
        <w:pStyle w:val="a7"/>
        <w:numPr>
          <w:ilvl w:val="3"/>
          <w:numId w:val="45"/>
        </w:numPr>
        <w:ind w:leftChars="0"/>
      </w:pPr>
      <w:r>
        <w:t>Ensemble</w:t>
      </w:r>
      <w:r>
        <w:rPr>
          <w:rFonts w:hint="eastAsia"/>
        </w:rPr>
        <w:t>:</w:t>
      </w:r>
      <w:r w:rsidR="00735C4E" w:rsidRPr="00502441">
        <w:rPr>
          <w:rFonts w:hint="eastAsia"/>
        </w:rPr>
        <w:t xml:space="preserve"> </w:t>
      </w:r>
      <w:r w:rsidR="00735C4E">
        <w:rPr>
          <w:rFonts w:hint="eastAsia"/>
        </w:rPr>
        <w:t>MAPE 5.05 / RMSE 9.13</w:t>
      </w:r>
    </w:p>
    <w:p w14:paraId="3122F47E" w14:textId="435AF854" w:rsidR="008817FD" w:rsidRDefault="008817FD" w:rsidP="008817FD">
      <w:pPr>
        <w:pStyle w:val="a7"/>
        <w:numPr>
          <w:ilvl w:val="2"/>
          <w:numId w:val="45"/>
        </w:numPr>
        <w:ind w:leftChars="0"/>
      </w:pPr>
      <w:r>
        <w:rPr>
          <w:rFonts w:hint="eastAsia"/>
        </w:rPr>
        <w:t>模式</w:t>
      </w:r>
      <w:r>
        <w:rPr>
          <w:rFonts w:hint="eastAsia"/>
        </w:rPr>
        <w:t xml:space="preserve">B </w:t>
      </w:r>
      <w:r>
        <w:rPr>
          <w:rFonts w:hint="eastAsia"/>
        </w:rPr>
        <w:t>沒有切</w:t>
      </w:r>
      <w:r>
        <w:rPr>
          <w:rFonts w:hint="eastAsia"/>
        </w:rPr>
        <w:t>validaiton</w:t>
      </w:r>
      <w:r>
        <w:rPr>
          <w:rFonts w:hint="eastAsia"/>
        </w:rPr>
        <w:t>的</w:t>
      </w:r>
      <w:r>
        <w:rPr>
          <w:rFonts w:hint="eastAsia"/>
        </w:rPr>
        <w:t>Non-workday</w:t>
      </w:r>
    </w:p>
    <w:p w14:paraId="05FD2B13" w14:textId="60EE5E00" w:rsidR="00FF16C8" w:rsidRDefault="00FF16C8" w:rsidP="009D2975">
      <w:pPr>
        <w:pStyle w:val="a7"/>
        <w:numPr>
          <w:ilvl w:val="3"/>
          <w:numId w:val="45"/>
        </w:numPr>
        <w:ind w:leftChars="0"/>
      </w:pPr>
      <w:r>
        <w:t>Ensemble</w:t>
      </w:r>
      <w:r>
        <w:rPr>
          <w:rFonts w:hint="eastAsia"/>
        </w:rPr>
        <w:t>:</w:t>
      </w:r>
      <w:r w:rsidR="00735C4E" w:rsidRPr="00502441">
        <w:rPr>
          <w:rFonts w:hint="eastAsia"/>
        </w:rPr>
        <w:t xml:space="preserve"> </w:t>
      </w:r>
      <w:r w:rsidR="00735C4E">
        <w:rPr>
          <w:rFonts w:hint="eastAsia"/>
        </w:rPr>
        <w:t>MAPE 5.28 / RMSE 9.32</w:t>
      </w:r>
    </w:p>
    <w:p w14:paraId="5C532FA8" w14:textId="1AC13BCD" w:rsidR="008817FD" w:rsidRDefault="008817FD" w:rsidP="009D2975">
      <w:pPr>
        <w:pStyle w:val="a7"/>
        <w:numPr>
          <w:ilvl w:val="1"/>
          <w:numId w:val="45"/>
        </w:numPr>
        <w:ind w:leftChars="0"/>
      </w:pPr>
      <w:r>
        <w:rPr>
          <w:rFonts w:hint="eastAsia"/>
        </w:rPr>
        <w:t>將以上</w:t>
      </w:r>
      <w:r>
        <w:rPr>
          <w:rFonts w:hint="eastAsia"/>
        </w:rPr>
        <w:t>8</w:t>
      </w:r>
      <w:r>
        <w:rPr>
          <w:rFonts w:hint="eastAsia"/>
        </w:rPr>
        <w:t>種各種</w:t>
      </w:r>
      <w:r>
        <w:rPr>
          <w:rFonts w:hint="eastAsia"/>
        </w:rPr>
        <w:t xml:space="preserve">ensemble </w:t>
      </w:r>
      <w:r>
        <w:rPr>
          <w:rFonts w:hint="eastAsia"/>
        </w:rPr>
        <w:t>並排列組合搭配</w:t>
      </w:r>
      <w:r>
        <w:rPr>
          <w:rFonts w:hint="eastAsia"/>
        </w:rPr>
        <w:t xml:space="preserve"> </w:t>
      </w:r>
      <w:r>
        <w:rPr>
          <w:rFonts w:hint="eastAsia"/>
        </w:rPr>
        <w:t>共計</w:t>
      </w:r>
      <w:r>
        <w:rPr>
          <w:rFonts w:hint="eastAsia"/>
        </w:rPr>
        <w:t>16</w:t>
      </w:r>
      <w:r>
        <w:rPr>
          <w:rFonts w:hint="eastAsia"/>
        </w:rPr>
        <w:t>組左右</w:t>
      </w:r>
      <w:r>
        <w:rPr>
          <w:rFonts w:hint="eastAsia"/>
        </w:rPr>
        <w:t xml:space="preserve"> </w:t>
      </w:r>
      <w:r>
        <w:rPr>
          <w:rFonts w:hint="eastAsia"/>
        </w:rPr>
        <w:t>可得其</w:t>
      </w:r>
      <w:r>
        <w:rPr>
          <w:rFonts w:hint="eastAsia"/>
        </w:rPr>
        <w:t>MAPE RMSE</w:t>
      </w:r>
    </w:p>
    <w:p w14:paraId="7EA64886" w14:textId="77777777" w:rsidR="00B87ABC" w:rsidRDefault="00B87ABC" w:rsidP="002B07B3"/>
    <w:p w14:paraId="2D87BDBC" w14:textId="0E54E55D" w:rsidR="00DD3AD1" w:rsidRDefault="00DD3AD1" w:rsidP="002B07B3">
      <w:r>
        <w:rPr>
          <w:rFonts w:hint="eastAsia"/>
        </w:rPr>
        <w:t>2020.05.26 Zhi-Hong</w:t>
      </w:r>
    </w:p>
    <w:p w14:paraId="6ED22150" w14:textId="6922A219" w:rsidR="00DD3AD1" w:rsidRDefault="00DD3AD1" w:rsidP="002B07B3">
      <w:r>
        <w:rPr>
          <w:rFonts w:hint="eastAsia"/>
        </w:rPr>
        <w:t>這次統整一下</w:t>
      </w:r>
      <w:r>
        <w:rPr>
          <w:rFonts w:hint="eastAsia"/>
        </w:rPr>
        <w:t>non-working day</w:t>
      </w:r>
      <w:r>
        <w:rPr>
          <w:rFonts w:hint="eastAsia"/>
        </w:rPr>
        <w:t>的部分</w:t>
      </w:r>
    </w:p>
    <w:p w14:paraId="70B19769" w14:textId="3194DEBC" w:rsidR="00DD3AD1" w:rsidRDefault="00DD3AD1" w:rsidP="00A71BF4">
      <w:pPr>
        <w:pStyle w:val="a7"/>
        <w:numPr>
          <w:ilvl w:val="0"/>
          <w:numId w:val="42"/>
        </w:numPr>
        <w:ind w:leftChars="0"/>
      </w:pPr>
      <w:r>
        <w:rPr>
          <w:rFonts w:hint="eastAsia"/>
        </w:rPr>
        <w:t>Anyway , To split any validation_dataset can</w:t>
      </w:r>
      <w:r>
        <w:t>’</w:t>
      </w:r>
      <w:r>
        <w:rPr>
          <w:rFonts w:hint="eastAsia"/>
        </w:rPr>
        <w:t>t</w:t>
      </w:r>
      <w:r w:rsidR="003B4256">
        <w:rPr>
          <w:rFonts w:hint="eastAsia"/>
        </w:rPr>
        <w:t xml:space="preserve"> let validation dataset </w:t>
      </w:r>
      <w:r>
        <w:rPr>
          <w:rFonts w:hint="eastAsia"/>
        </w:rPr>
        <w:t>represent original Non-Working day dataset</w:t>
      </w:r>
      <w:r w:rsidR="003B4256">
        <w:rPr>
          <w:rFonts w:hint="eastAsia"/>
        </w:rPr>
        <w:t xml:space="preserve"> of </w:t>
      </w:r>
      <w:r w:rsidR="003B4256">
        <w:t>distribut</w:t>
      </w:r>
      <w:r w:rsidR="003B4256">
        <w:rPr>
          <w:rFonts w:hint="eastAsia"/>
        </w:rPr>
        <w:t>ion.</w:t>
      </w:r>
    </w:p>
    <w:p w14:paraId="39CA1BD3" w14:textId="3731A744" w:rsidR="00DD3AD1" w:rsidRDefault="00DD3AD1" w:rsidP="00A71BF4">
      <w:pPr>
        <w:pStyle w:val="a7"/>
        <w:numPr>
          <w:ilvl w:val="0"/>
          <w:numId w:val="42"/>
        </w:numPr>
        <w:ind w:leftChars="0"/>
      </w:pPr>
      <w:r>
        <w:t>T</w:t>
      </w:r>
      <w:r>
        <w:rPr>
          <w:rFonts w:hint="eastAsia"/>
        </w:rPr>
        <w:t>he original non-working datasets are too few</w:t>
      </w:r>
      <w:r w:rsidR="003B4256">
        <w:rPr>
          <w:rFonts w:hint="eastAsia"/>
        </w:rPr>
        <w:t>.</w:t>
      </w:r>
    </w:p>
    <w:p w14:paraId="1CC2DA39" w14:textId="697EDB82" w:rsidR="00DD3AD1" w:rsidRDefault="00F26ACB" w:rsidP="00A71BF4">
      <w:pPr>
        <w:pStyle w:val="a7"/>
        <w:numPr>
          <w:ilvl w:val="0"/>
          <w:numId w:val="42"/>
        </w:numPr>
        <w:ind w:leftChars="0"/>
      </w:pPr>
      <w:r>
        <w:rPr>
          <w:rFonts w:hint="eastAsia"/>
        </w:rPr>
        <w:t xml:space="preserve">The input feature too many that the model </w:t>
      </w:r>
      <w:r>
        <w:t>can’t</w:t>
      </w:r>
      <w:r>
        <w:rPr>
          <w:rFonts w:hint="eastAsia"/>
        </w:rPr>
        <w:t xml:space="preserve"> effective train with past LSTM model structure on my GPU , if I add additional some hidden layers or hidden unit</w:t>
      </w:r>
      <w:r w:rsidR="00C24C1D">
        <w:rPr>
          <w:rFonts w:hint="eastAsia"/>
        </w:rPr>
        <w:t>s</w:t>
      </w:r>
      <w:r>
        <w:rPr>
          <w:rFonts w:hint="eastAsia"/>
        </w:rPr>
        <w:t>, the GPU will be crush.</w:t>
      </w:r>
    </w:p>
    <w:p w14:paraId="121C40BB" w14:textId="21C82799" w:rsidR="00F26ACB" w:rsidRDefault="00F26ACB" w:rsidP="00A71BF4">
      <w:pPr>
        <w:pStyle w:val="a7"/>
        <w:numPr>
          <w:ilvl w:val="0"/>
          <w:numId w:val="42"/>
        </w:numPr>
        <w:ind w:leftChars="0"/>
      </w:pPr>
      <w:r>
        <w:rPr>
          <w:rFonts w:hint="eastAsia"/>
        </w:rPr>
        <w:t xml:space="preserve">If </w:t>
      </w:r>
      <w:r>
        <w:t>don’t</w:t>
      </w:r>
      <w:r>
        <w:rPr>
          <w:rFonts w:hint="eastAsia"/>
        </w:rPr>
        <w:t xml:space="preserve"> split any validation dataset , the model will dependent on early stopping of loss </w:t>
      </w:r>
      <w:r>
        <w:t>target</w:t>
      </w:r>
      <w:r>
        <w:rPr>
          <w:rFonts w:hint="eastAsia"/>
        </w:rPr>
        <w:t xml:space="preserve">, wherefore, </w:t>
      </w:r>
      <w:r>
        <w:t>it’s</w:t>
      </w:r>
      <w:r>
        <w:rPr>
          <w:rFonts w:hint="eastAsia"/>
        </w:rPr>
        <w:t xml:space="preserve"> important to set early stopping of </w:t>
      </w:r>
      <w:r w:rsidRPr="00F26ACB">
        <w:t>patience</w:t>
      </w:r>
      <w:r>
        <w:rPr>
          <w:rFonts w:hint="eastAsia"/>
        </w:rPr>
        <w:t xml:space="preserve"> , which control the model loss to prevent model overfitting or underfitting</w:t>
      </w:r>
      <w:r w:rsidR="003B4256">
        <w:rPr>
          <w:rFonts w:hint="eastAsia"/>
        </w:rPr>
        <w:t>.</w:t>
      </w:r>
    </w:p>
    <w:p w14:paraId="1103A784" w14:textId="1271592F" w:rsidR="00F26ACB" w:rsidRDefault="003B4256" w:rsidP="00A71BF4">
      <w:pPr>
        <w:pStyle w:val="a7"/>
        <w:numPr>
          <w:ilvl w:val="0"/>
          <w:numId w:val="42"/>
        </w:numPr>
        <w:ind w:leftChars="0"/>
      </w:pPr>
      <w:r>
        <w:rPr>
          <w:rFonts w:hint="eastAsia"/>
        </w:rPr>
        <w:t xml:space="preserve">The best MAPE is between 0.0095 and 0.0085 within range of loss, if the model of loss </w:t>
      </w:r>
      <w:r w:rsidR="00C24C1D" w:rsidRPr="00C24C1D">
        <w:t>beyond or lower than</w:t>
      </w:r>
      <w:r>
        <w:rPr>
          <w:rFonts w:hint="eastAsia"/>
        </w:rPr>
        <w:t xml:space="preserve"> the</w:t>
      </w:r>
      <w:r w:rsidRPr="003B4256">
        <w:rPr>
          <w:rFonts w:ascii="Arial" w:hAnsi="Arial" w:cs="Arial"/>
          <w:color w:val="4D5156"/>
          <w:sz w:val="21"/>
          <w:szCs w:val="21"/>
          <w:shd w:val="clear" w:color="auto" w:fill="FFFFFF"/>
        </w:rPr>
        <w:t xml:space="preserve"> </w:t>
      </w:r>
      <w:r>
        <w:rPr>
          <w:rFonts w:ascii="Arial" w:hAnsi="Arial" w:cs="Arial"/>
          <w:color w:val="4D5156"/>
          <w:sz w:val="21"/>
          <w:szCs w:val="21"/>
          <w:shd w:val="clear" w:color="auto" w:fill="FFFFFF"/>
        </w:rPr>
        <w:t>in short</w:t>
      </w:r>
      <w:r>
        <w:rPr>
          <w:rFonts w:hint="eastAsia"/>
        </w:rPr>
        <w:t xml:space="preserve"> range of loss, the </w:t>
      </w:r>
      <w:r w:rsidR="00C24C1D">
        <w:rPr>
          <w:rFonts w:hint="eastAsia"/>
        </w:rPr>
        <w:t xml:space="preserve">prediction of MAPE </w:t>
      </w:r>
      <w:r>
        <w:rPr>
          <w:rFonts w:hint="eastAsia"/>
        </w:rPr>
        <w:t xml:space="preserve">will be </w:t>
      </w:r>
      <w:r w:rsidR="00C24C1D">
        <w:t>garbage</w:t>
      </w:r>
      <w:r w:rsidR="00C24C1D">
        <w:rPr>
          <w:rFonts w:hint="eastAsia"/>
        </w:rPr>
        <w:t>.</w:t>
      </w:r>
    </w:p>
    <w:p w14:paraId="74909C1B" w14:textId="46F8DC64" w:rsidR="003B4256" w:rsidRDefault="003B4256" w:rsidP="00A71BF4">
      <w:pPr>
        <w:pStyle w:val="a7"/>
        <w:numPr>
          <w:ilvl w:val="0"/>
          <w:numId w:val="42"/>
        </w:numPr>
        <w:ind w:leftChars="0"/>
      </w:pPr>
      <w:r>
        <w:t>I</w:t>
      </w:r>
      <w:r>
        <w:rPr>
          <w:rFonts w:hint="eastAsia"/>
        </w:rPr>
        <w:t xml:space="preserve">f </w:t>
      </w:r>
      <w:r>
        <w:t>I</w:t>
      </w:r>
      <w:r>
        <w:rPr>
          <w:rFonts w:hint="eastAsia"/>
        </w:rPr>
        <w:t xml:space="preserve"> set the </w:t>
      </w:r>
      <w:r w:rsidRPr="003B4256">
        <w:t>batch_size</w:t>
      </w:r>
      <w:r>
        <w:rPr>
          <w:rFonts w:hint="eastAsia"/>
        </w:rPr>
        <w:t xml:space="preserve"> 8 , the model </w:t>
      </w:r>
      <w:r>
        <w:t>can’t</w:t>
      </w:r>
      <w:r>
        <w:rPr>
          <w:rFonts w:hint="eastAsia"/>
        </w:rPr>
        <w:t xml:space="preserve"> effective train , must be setting 4 .</w:t>
      </w:r>
    </w:p>
    <w:p w14:paraId="542BBE0C" w14:textId="05DC7555" w:rsidR="00C24C1D" w:rsidRDefault="00C24C1D" w:rsidP="00A71BF4">
      <w:pPr>
        <w:pStyle w:val="a7"/>
        <w:numPr>
          <w:ilvl w:val="0"/>
          <w:numId w:val="42"/>
        </w:numPr>
        <w:ind w:leftChars="0"/>
      </w:pPr>
      <w:r>
        <w:rPr>
          <w:rFonts w:ascii="Arial" w:hAnsi="Arial" w:cs="Arial"/>
          <w:color w:val="4D5156"/>
          <w:sz w:val="21"/>
          <w:szCs w:val="21"/>
          <w:shd w:val="clear" w:color="auto" w:fill="FFFFFF"/>
        </w:rPr>
        <w:t>As stated before</w:t>
      </w:r>
      <w:r>
        <w:rPr>
          <w:rFonts w:hint="eastAsia"/>
        </w:rPr>
        <w:t>, my LSTM model structure is:</w:t>
      </w:r>
    </w:p>
    <w:p w14:paraId="6314F769" w14:textId="77777777" w:rsidR="00CA1D97" w:rsidRDefault="00CA1D97" w:rsidP="00CA1D97"/>
    <w:p w14:paraId="2F6F5349" w14:textId="77777777" w:rsidR="00CA1D97" w:rsidRDefault="00CA1D97" w:rsidP="00CA1D97">
      <w:pPr>
        <w:pStyle w:val="a7"/>
        <w:numPr>
          <w:ilvl w:val="0"/>
          <w:numId w:val="42"/>
        </w:numPr>
        <w:ind w:leftChars="0"/>
      </w:pPr>
      <w:r>
        <w:rPr>
          <w:rFonts w:hint="eastAsia"/>
        </w:rPr>
        <w:t>Input Feature:</w:t>
      </w:r>
    </w:p>
    <w:p w14:paraId="5CDAD7CE" w14:textId="77777777" w:rsidR="00CA1D97" w:rsidRDefault="00CA1D97" w:rsidP="00CA1D97">
      <w:pPr>
        <w:pStyle w:val="a7"/>
        <w:numPr>
          <w:ilvl w:val="1"/>
          <w:numId w:val="42"/>
        </w:numPr>
        <w:ind w:leftChars="0"/>
      </w:pPr>
      <w:r w:rsidRPr="002A6F92">
        <w:rPr>
          <w:rFonts w:hint="eastAsia"/>
          <w:color w:val="FF0000"/>
        </w:rPr>
        <w:t>Past two day of same week_update</w:t>
      </w:r>
      <w:r>
        <w:rPr>
          <w:rFonts w:hint="eastAsia"/>
        </w:rPr>
        <w:t xml:space="preserve"> of per 15mins of </w:t>
      </w:r>
      <w:r w:rsidRPr="00750BF9">
        <w:t>'measure', 'Period_transform', 'isHoliday',</w:t>
      </w:r>
      <w:r>
        <w:t xml:space="preserve"> 'Temp_H</w:t>
      </w:r>
      <w:r>
        <w:rPr>
          <w:rFonts w:hint="eastAsia"/>
        </w:rPr>
        <w:t>,</w:t>
      </w:r>
    </w:p>
    <w:p w14:paraId="5295F431" w14:textId="77777777" w:rsidR="00CA1D97" w:rsidRDefault="00CA1D97" w:rsidP="00CA1D97">
      <w:pPr>
        <w:pStyle w:val="a7"/>
        <w:numPr>
          <w:ilvl w:val="1"/>
          <w:numId w:val="42"/>
        </w:numPr>
        <w:ind w:leftChars="0"/>
      </w:pPr>
      <w:r>
        <w:rPr>
          <w:rFonts w:hint="eastAsia"/>
        </w:rPr>
        <w:t xml:space="preserve">Today of per 15mins of </w:t>
      </w:r>
      <w:r w:rsidRPr="00750BF9">
        <w:t>'Period_transform', '</w:t>
      </w:r>
      <w:r>
        <w:rPr>
          <w:rFonts w:hint="eastAsia"/>
        </w:rPr>
        <w:t>w</w:t>
      </w:r>
      <w:r w:rsidRPr="00750BF9">
        <w:t>eek_update','isHoliday','</w:t>
      </w:r>
      <w:r>
        <w:t>dayOfYear', 'Temp_H'</w:t>
      </w:r>
    </w:p>
    <w:p w14:paraId="5DC5ED64" w14:textId="77777777" w:rsidR="00CA1D97" w:rsidRDefault="00CA1D97" w:rsidP="00CA1D97">
      <w:pPr>
        <w:pStyle w:val="a7"/>
        <w:numPr>
          <w:ilvl w:val="0"/>
          <w:numId w:val="42"/>
        </w:numPr>
        <w:ind w:leftChars="0"/>
      </w:pPr>
      <w:r>
        <w:rPr>
          <w:rFonts w:hint="eastAsia"/>
        </w:rPr>
        <w:t>Output:</w:t>
      </w:r>
    </w:p>
    <w:p w14:paraId="0D30FD42" w14:textId="77777777" w:rsidR="00CA1D97" w:rsidRDefault="00CA1D97" w:rsidP="00CA1D97">
      <w:pPr>
        <w:pStyle w:val="a7"/>
        <w:numPr>
          <w:ilvl w:val="1"/>
          <w:numId w:val="42"/>
        </w:numPr>
        <w:ind w:leftChars="0"/>
      </w:pPr>
      <w:r>
        <w:rPr>
          <w:rFonts w:hint="eastAsia"/>
        </w:rPr>
        <w:t>Today of per 15mins of measure.</w:t>
      </w:r>
    </w:p>
    <w:p w14:paraId="2B707DFB" w14:textId="77777777" w:rsidR="00CA1D97" w:rsidRDefault="00CA1D97" w:rsidP="00CA1D97">
      <w:pPr>
        <w:pStyle w:val="a7"/>
        <w:numPr>
          <w:ilvl w:val="0"/>
          <w:numId w:val="42"/>
        </w:numPr>
        <w:ind w:leftChars="0"/>
      </w:pPr>
      <w:r>
        <w:rPr>
          <w:rFonts w:hint="eastAsia"/>
        </w:rPr>
        <w:t>Normalization:</w:t>
      </w:r>
    </w:p>
    <w:p w14:paraId="159DD815" w14:textId="77777777" w:rsidR="00CA1D97" w:rsidRDefault="00CA1D97" w:rsidP="00CA1D97">
      <w:pPr>
        <w:pStyle w:val="a7"/>
        <w:numPr>
          <w:ilvl w:val="1"/>
          <w:numId w:val="42"/>
        </w:numPr>
        <w:ind w:leftChars="0"/>
      </w:pPr>
      <w:r>
        <w:rPr>
          <w:rFonts w:hint="eastAsia"/>
        </w:rPr>
        <w:t>Non-Working day_train_dataset divide by Non-Working day_train_dataset of per feature of max value</w:t>
      </w:r>
    </w:p>
    <w:p w14:paraId="5A454B87" w14:textId="2574A077" w:rsidR="00CA1D97" w:rsidRDefault="00CA1D97" w:rsidP="00A71BF4">
      <w:pPr>
        <w:pStyle w:val="a7"/>
        <w:numPr>
          <w:ilvl w:val="1"/>
          <w:numId w:val="42"/>
        </w:numPr>
        <w:ind w:leftChars="0"/>
      </w:pPr>
      <w:r>
        <w:rPr>
          <w:rFonts w:hint="eastAsia"/>
        </w:rPr>
        <w:t>Non-Working day_test_dataset divide by Non-Working day_train_dataset of per feature of max value</w:t>
      </w:r>
    </w:p>
    <w:p w14:paraId="063CBC6B" w14:textId="77777777" w:rsidR="00CA1D97" w:rsidRDefault="00CA1D97" w:rsidP="00A71BF4">
      <w:pPr>
        <w:pStyle w:val="a7"/>
        <w:numPr>
          <w:ilvl w:val="1"/>
          <w:numId w:val="42"/>
        </w:numPr>
        <w:ind w:leftChars="0"/>
      </w:pPr>
    </w:p>
    <w:tbl>
      <w:tblPr>
        <w:tblStyle w:val="aa"/>
        <w:tblW w:w="0" w:type="auto"/>
        <w:tblLook w:val="04A0" w:firstRow="1" w:lastRow="0" w:firstColumn="1" w:lastColumn="0" w:noHBand="0" w:noVBand="1"/>
      </w:tblPr>
      <w:tblGrid>
        <w:gridCol w:w="6676"/>
        <w:gridCol w:w="3286"/>
      </w:tblGrid>
      <w:tr w:rsidR="00C24C1D" w14:paraId="52312B7B" w14:textId="77777777" w:rsidTr="00C24C1D">
        <w:tc>
          <w:tcPr>
            <w:tcW w:w="4901" w:type="dxa"/>
          </w:tcPr>
          <w:p w14:paraId="63F95D0E" w14:textId="46F8C2A8" w:rsidR="00C24C1D" w:rsidRDefault="00C24C1D" w:rsidP="00C24C1D">
            <w:r>
              <w:t>M</w:t>
            </w:r>
            <w:r>
              <w:rPr>
                <w:rFonts w:hint="eastAsia"/>
              </w:rPr>
              <w:t>odel structure:</w:t>
            </w:r>
          </w:p>
          <w:p w14:paraId="5DC913E8" w14:textId="5F81DF4B" w:rsidR="00C24C1D" w:rsidRDefault="00C24C1D" w:rsidP="00C24C1D">
            <w:r w:rsidRPr="00C24C1D">
              <w:rPr>
                <w:noProof/>
              </w:rPr>
              <w:lastRenderedPageBreak/>
              <w:drawing>
                <wp:inline distT="0" distB="0" distL="0" distR="0" wp14:anchorId="14601F1C" wp14:editId="7BFC0B19">
                  <wp:extent cx="4102100" cy="2108200"/>
                  <wp:effectExtent l="0" t="0" r="0" b="635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02100" cy="2108200"/>
                          </a:xfrm>
                          <a:prstGeom prst="rect">
                            <a:avLst/>
                          </a:prstGeom>
                        </pic:spPr>
                      </pic:pic>
                    </a:graphicData>
                  </a:graphic>
                </wp:inline>
              </w:drawing>
            </w:r>
          </w:p>
        </w:tc>
        <w:tc>
          <w:tcPr>
            <w:tcW w:w="4901" w:type="dxa"/>
          </w:tcPr>
          <w:p w14:paraId="3E079EAE" w14:textId="77777777" w:rsidR="00C24C1D" w:rsidRDefault="00C24C1D" w:rsidP="00C24C1D">
            <w:r>
              <w:rPr>
                <w:rFonts w:hint="eastAsia"/>
              </w:rPr>
              <w:lastRenderedPageBreak/>
              <w:t>Result:</w:t>
            </w:r>
          </w:p>
          <w:p w14:paraId="060D959C" w14:textId="436B89F8" w:rsidR="00C24C1D" w:rsidRDefault="00C24C1D" w:rsidP="00C24C1D">
            <w:r w:rsidRPr="00C24C1D">
              <w:rPr>
                <w:noProof/>
              </w:rPr>
              <w:lastRenderedPageBreak/>
              <w:drawing>
                <wp:inline distT="0" distB="0" distL="0" distR="0" wp14:anchorId="0F98CF3B" wp14:editId="193B5F9C">
                  <wp:extent cx="1828800" cy="210185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28087" cy="2101030"/>
                          </a:xfrm>
                          <a:prstGeom prst="rect">
                            <a:avLst/>
                          </a:prstGeom>
                        </pic:spPr>
                      </pic:pic>
                    </a:graphicData>
                  </a:graphic>
                </wp:inline>
              </w:drawing>
            </w:r>
          </w:p>
        </w:tc>
      </w:tr>
    </w:tbl>
    <w:p w14:paraId="17E1EAAF" w14:textId="30762FBD" w:rsidR="00C24C1D" w:rsidRDefault="00C24C1D" w:rsidP="00C24C1D">
      <w:r>
        <w:lastRenderedPageBreak/>
        <w:t>T</w:t>
      </w:r>
      <w:r>
        <w:rPr>
          <w:rFonts w:hint="eastAsia"/>
        </w:rPr>
        <w:t>he most models of mape is between 4.3%~5.5%</w:t>
      </w:r>
      <w:r w:rsidR="00CA1D97">
        <w:rPr>
          <w:rFonts w:hint="eastAsia"/>
        </w:rPr>
        <w:t xml:space="preserve"> , and the em</w:t>
      </w:r>
      <w:r>
        <w:rPr>
          <w:rFonts w:hint="eastAsia"/>
        </w:rPr>
        <w:t>s</w:t>
      </w:r>
      <w:r w:rsidR="00CA1D97">
        <w:rPr>
          <w:rFonts w:hint="eastAsia"/>
        </w:rPr>
        <w:t>e</w:t>
      </w:r>
      <w:r>
        <w:rPr>
          <w:rFonts w:hint="eastAsia"/>
        </w:rPr>
        <w:t>mble mape is 4.35%</w:t>
      </w:r>
    </w:p>
    <w:p w14:paraId="50EE2011" w14:textId="70BC89F8" w:rsidR="00C24C1D" w:rsidRDefault="00C24C1D" w:rsidP="00C24C1D">
      <w:r>
        <w:rPr>
          <w:rFonts w:hint="eastAsia"/>
        </w:rPr>
        <w:t xml:space="preserve">To combine non-workday </w:t>
      </w:r>
      <w:r>
        <w:t>result</w:t>
      </w:r>
      <w:r>
        <w:rPr>
          <w:rFonts w:hint="eastAsia"/>
        </w:rPr>
        <w:t xml:space="preserve"> and the past workday_ens</w:t>
      </w:r>
      <w:r w:rsidR="00CA1D97">
        <w:rPr>
          <w:rFonts w:hint="eastAsia"/>
        </w:rPr>
        <w:t>e</w:t>
      </w:r>
      <w:r>
        <w:rPr>
          <w:rFonts w:hint="eastAsia"/>
        </w:rPr>
        <w:t xml:space="preserve">mble result , the mape is </w:t>
      </w:r>
      <w:r w:rsidR="00CA1D97">
        <w:rPr>
          <w:rFonts w:hint="eastAsia"/>
        </w:rPr>
        <w:t>3.71%</w:t>
      </w:r>
    </w:p>
    <w:p w14:paraId="35815ED6" w14:textId="3845373C" w:rsidR="00C24C1D" w:rsidRDefault="00C24C1D" w:rsidP="00C24C1D">
      <w:r w:rsidRPr="00C24C1D">
        <w:rPr>
          <w:noProof/>
        </w:rPr>
        <w:drawing>
          <wp:inline distT="0" distB="0" distL="0" distR="0" wp14:anchorId="5264D987" wp14:editId="21E6AB16">
            <wp:extent cx="6127750" cy="2330450"/>
            <wp:effectExtent l="0" t="0" r="635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7750" cy="2330450"/>
                    </a:xfrm>
                    <a:prstGeom prst="rect">
                      <a:avLst/>
                    </a:prstGeom>
                  </pic:spPr>
                </pic:pic>
              </a:graphicData>
            </a:graphic>
          </wp:inline>
        </w:drawing>
      </w:r>
    </w:p>
    <w:p w14:paraId="796C2216" w14:textId="77777777" w:rsidR="00CA1D97" w:rsidRDefault="00CA1D97" w:rsidP="00CA1D97"/>
    <w:p w14:paraId="293E3E17" w14:textId="26D08B06" w:rsidR="00CA1D97" w:rsidRPr="00CA1D97" w:rsidRDefault="00CA1D97" w:rsidP="00CA1D97">
      <w:r>
        <w:rPr>
          <w:rFonts w:hint="eastAsia"/>
        </w:rPr>
        <w:t>接下來將會跑</w:t>
      </w:r>
      <w:r>
        <w:rPr>
          <w:rFonts w:hint="eastAsia"/>
        </w:rPr>
        <w:t>[</w:t>
      </w:r>
      <w:r>
        <w:rPr>
          <w:rFonts w:hint="eastAsia"/>
        </w:rPr>
        <w:t>先拆開在各別正規畫的</w:t>
      </w:r>
      <w:r>
        <w:rPr>
          <w:rFonts w:hint="eastAsia"/>
        </w:rPr>
        <w:t>workday]</w:t>
      </w:r>
      <w:r>
        <w:rPr>
          <w:rFonts w:hint="eastAsia"/>
        </w:rPr>
        <w:t>這部分的績效</w:t>
      </w:r>
      <w:r>
        <w:rPr>
          <w:rFonts w:hint="eastAsia"/>
        </w:rPr>
        <w:t>,</w:t>
      </w:r>
      <w:r>
        <w:rPr>
          <w:rFonts w:hint="eastAsia"/>
        </w:rPr>
        <w:t>由於本次是將之前</w:t>
      </w:r>
      <w:r>
        <w:rPr>
          <w:rFonts w:hint="eastAsia"/>
        </w:rPr>
        <w:t>(</w:t>
      </w:r>
      <w:r>
        <w:rPr>
          <w:rFonts w:hint="eastAsia"/>
        </w:rPr>
        <w:t>先正規劃在拆開的</w:t>
      </w:r>
      <w:r>
        <w:rPr>
          <w:rFonts w:hint="eastAsia"/>
        </w:rPr>
        <w:t>workday)</w:t>
      </w:r>
      <w:r>
        <w:rPr>
          <w:rFonts w:hint="eastAsia"/>
        </w:rPr>
        <w:t>結合這次</w:t>
      </w:r>
      <w:r>
        <w:rPr>
          <w:rFonts w:hint="eastAsia"/>
        </w:rPr>
        <w:t>(</w:t>
      </w:r>
      <w:r>
        <w:rPr>
          <w:rFonts w:hint="eastAsia"/>
        </w:rPr>
        <w:t>先拆開各別正規畫的</w:t>
      </w:r>
      <w:r>
        <w:rPr>
          <w:rFonts w:hint="eastAsia"/>
        </w:rPr>
        <w:t>holiday)</w:t>
      </w:r>
      <w:r>
        <w:rPr>
          <w:rFonts w:hint="eastAsia"/>
        </w:rPr>
        <w:t>的績效</w:t>
      </w:r>
      <w:r>
        <w:rPr>
          <w:rFonts w:hint="eastAsia"/>
        </w:rPr>
        <w:t>,input</w:t>
      </w:r>
      <w:r>
        <w:rPr>
          <w:rFonts w:hint="eastAsia"/>
        </w:rPr>
        <w:t>不同</w:t>
      </w:r>
      <w:r>
        <w:rPr>
          <w:rFonts w:hint="eastAsia"/>
        </w:rPr>
        <w:t>,</w:t>
      </w:r>
      <w:r>
        <w:rPr>
          <w:rFonts w:hint="eastAsia"/>
        </w:rPr>
        <w:t>所以我這邊在做看看說如果按照後者的模式</w:t>
      </w:r>
      <w:r>
        <w:rPr>
          <w:rFonts w:hint="eastAsia"/>
        </w:rPr>
        <w:t xml:space="preserve"> </w:t>
      </w:r>
      <w:r>
        <w:rPr>
          <w:rFonts w:hint="eastAsia"/>
        </w:rPr>
        <w:t>看看會不會在更下降</w:t>
      </w:r>
    </w:p>
    <w:p w14:paraId="4B86A4B8" w14:textId="77777777" w:rsidR="00DD3AD1" w:rsidRPr="00C24C1D" w:rsidRDefault="00DD3AD1" w:rsidP="002B07B3"/>
    <w:p w14:paraId="72BE33E0" w14:textId="4DD02B65" w:rsidR="00A37635" w:rsidRDefault="00A37635" w:rsidP="002B07B3">
      <w:r>
        <w:rPr>
          <w:rFonts w:hint="eastAsia"/>
        </w:rPr>
        <w:t>2020.05.24 Zhi-Hong</w:t>
      </w:r>
    </w:p>
    <w:p w14:paraId="0A7F3991" w14:textId="673138DF" w:rsidR="00A37635" w:rsidRDefault="00A37635" w:rsidP="002B07B3">
      <w:r>
        <w:rPr>
          <w:rFonts w:hint="eastAsia"/>
        </w:rPr>
        <w:t>這幾天再研究如何處理</w:t>
      </w:r>
      <w:r w:rsidR="00DD3AD1">
        <w:rPr>
          <w:rFonts w:hint="eastAsia"/>
        </w:rPr>
        <w:t>non-working day</w:t>
      </w:r>
      <w:r>
        <w:rPr>
          <w:rFonts w:hint="eastAsia"/>
        </w:rPr>
        <w:t>走經的現象</w:t>
      </w:r>
    </w:p>
    <w:p w14:paraId="27B67747" w14:textId="7C2BF6D8" w:rsidR="00A37635" w:rsidRDefault="00A37635" w:rsidP="002B07B3">
      <w:r>
        <w:rPr>
          <w:rFonts w:hint="eastAsia"/>
        </w:rPr>
        <w:t>這裡稍微統整一下改變方式</w:t>
      </w:r>
    </w:p>
    <w:p w14:paraId="3DA9BC39" w14:textId="1002A4B5" w:rsidR="00A37635" w:rsidRDefault="00A37635" w:rsidP="007F05AF">
      <w:pPr>
        <w:pStyle w:val="a7"/>
        <w:numPr>
          <w:ilvl w:val="0"/>
          <w:numId w:val="41"/>
        </w:numPr>
        <w:ind w:leftChars="0"/>
      </w:pPr>
      <w:r>
        <w:rPr>
          <w:rFonts w:hint="eastAsia"/>
        </w:rPr>
        <w:t>將</w:t>
      </w:r>
      <w:r w:rsidRPr="00A37635">
        <w:t>dayOfYear</w:t>
      </w:r>
      <w:r>
        <w:rPr>
          <w:rFonts w:hint="eastAsia"/>
        </w:rPr>
        <w:t>_tramsform</w:t>
      </w:r>
      <w:r>
        <w:rPr>
          <w:rFonts w:hint="eastAsia"/>
        </w:rPr>
        <w:t>改為</w:t>
      </w:r>
      <w:r w:rsidRPr="00A37635">
        <w:t>dayOfYear</w:t>
      </w:r>
    </w:p>
    <w:p w14:paraId="0624982A" w14:textId="61A401FB" w:rsidR="00A37635" w:rsidRDefault="00A37635" w:rsidP="007F05AF">
      <w:pPr>
        <w:pStyle w:val="a7"/>
        <w:numPr>
          <w:ilvl w:val="1"/>
          <w:numId w:val="41"/>
        </w:numPr>
        <w:ind w:leftChars="0"/>
      </w:pPr>
      <w:r>
        <w:rPr>
          <w:rFonts w:hint="eastAsia"/>
        </w:rPr>
        <w:t>將</w:t>
      </w:r>
      <w:r>
        <w:rPr>
          <w:rFonts w:hint="eastAsia"/>
        </w:rPr>
        <w:t>input</w:t>
      </w:r>
      <w:r>
        <w:rPr>
          <w:rFonts w:hint="eastAsia"/>
        </w:rPr>
        <w:t>任何</w:t>
      </w:r>
      <w:r w:rsidRPr="00A37635">
        <w:t>dayOfYear</w:t>
      </w:r>
      <w:r>
        <w:rPr>
          <w:rFonts w:hint="eastAsia"/>
        </w:rPr>
        <w:t>_tramsform</w:t>
      </w:r>
      <w:r>
        <w:rPr>
          <w:rFonts w:hint="eastAsia"/>
        </w:rPr>
        <w:t>改為</w:t>
      </w:r>
      <w:r w:rsidRPr="00A37635">
        <w:t>dayOfYear</w:t>
      </w:r>
    </w:p>
    <w:p w14:paraId="28CCDCA8" w14:textId="00377BFB" w:rsidR="0063610B" w:rsidRDefault="0063610B" w:rsidP="007F05AF">
      <w:pPr>
        <w:pStyle w:val="a7"/>
        <w:numPr>
          <w:ilvl w:val="1"/>
          <w:numId w:val="41"/>
        </w:numPr>
        <w:ind w:leftChars="0"/>
      </w:pPr>
      <w:r w:rsidRPr="00A37635">
        <w:t>dayOfYear</w:t>
      </w:r>
      <w:r>
        <w:rPr>
          <w:rFonts w:hint="eastAsia"/>
        </w:rPr>
        <w:t xml:space="preserve"> of normalization divide by 365</w:t>
      </w:r>
    </w:p>
    <w:p w14:paraId="6BECDDC3" w14:textId="61B38185" w:rsidR="00A37635" w:rsidRDefault="00A37635" w:rsidP="007F05AF">
      <w:pPr>
        <w:pStyle w:val="a7"/>
        <w:numPr>
          <w:ilvl w:val="1"/>
          <w:numId w:val="41"/>
        </w:numPr>
        <w:ind w:leftChars="0"/>
      </w:pPr>
      <w:r>
        <w:rPr>
          <w:rFonts w:hint="eastAsia"/>
        </w:rPr>
        <w:t>這裡不切割</w:t>
      </w:r>
      <w:r>
        <w:rPr>
          <w:rFonts w:hint="eastAsia"/>
        </w:rPr>
        <w:t>validation_data</w:t>
      </w:r>
    </w:p>
    <w:p w14:paraId="25A262C2" w14:textId="6D51AEBC" w:rsidR="00A37635" w:rsidRDefault="00A37635" w:rsidP="007F05AF">
      <w:pPr>
        <w:pStyle w:val="a7"/>
        <w:numPr>
          <w:ilvl w:val="1"/>
          <w:numId w:val="41"/>
        </w:numPr>
        <w:ind w:leftChars="0"/>
      </w:pPr>
      <w:r>
        <w:rPr>
          <w:rFonts w:hint="eastAsia"/>
        </w:rPr>
        <w:t>架構維持不變</w:t>
      </w:r>
    </w:p>
    <w:p w14:paraId="29958D64" w14:textId="15A58A71" w:rsidR="00A86547" w:rsidRDefault="00A86547" w:rsidP="007F05AF">
      <w:pPr>
        <w:pStyle w:val="a7"/>
        <w:numPr>
          <w:ilvl w:val="1"/>
          <w:numId w:val="41"/>
        </w:numPr>
        <w:ind w:leftChars="0"/>
      </w:pPr>
      <w:r>
        <w:rPr>
          <w:rFonts w:hint="eastAsia"/>
        </w:rPr>
        <w:t>績效</w:t>
      </w:r>
      <w:r>
        <w:rPr>
          <w:rFonts w:hint="eastAsia"/>
        </w:rPr>
        <w:t>:</w:t>
      </w:r>
    </w:p>
    <w:p w14:paraId="4E343011" w14:textId="46DE8819" w:rsidR="00A86547" w:rsidRDefault="00030D05" w:rsidP="007F05AF">
      <w:pPr>
        <w:pStyle w:val="a7"/>
        <w:numPr>
          <w:ilvl w:val="1"/>
          <w:numId w:val="41"/>
        </w:numPr>
        <w:ind w:leftChars="0"/>
      </w:pPr>
      <w:r w:rsidRPr="00030D05">
        <w:rPr>
          <w:noProof/>
        </w:rPr>
        <w:lastRenderedPageBreak/>
        <w:drawing>
          <wp:inline distT="0" distB="0" distL="0" distR="0" wp14:anchorId="62180D6F" wp14:editId="4FC839CF">
            <wp:extent cx="2164268" cy="441998"/>
            <wp:effectExtent l="0" t="0" r="762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164268" cy="441998"/>
                    </a:xfrm>
                    <a:prstGeom prst="rect">
                      <a:avLst/>
                    </a:prstGeom>
                  </pic:spPr>
                </pic:pic>
              </a:graphicData>
            </a:graphic>
          </wp:inline>
        </w:drawing>
      </w:r>
    </w:p>
    <w:p w14:paraId="6AFDFF6E" w14:textId="48EA05AC" w:rsidR="00A86547" w:rsidRDefault="00A86547" w:rsidP="007F05AF">
      <w:pPr>
        <w:pStyle w:val="a7"/>
        <w:numPr>
          <w:ilvl w:val="1"/>
          <w:numId w:val="41"/>
        </w:numPr>
        <w:ind w:leftChars="0"/>
      </w:pPr>
      <w:r>
        <w:rPr>
          <w:rFonts w:hint="eastAsia"/>
        </w:rPr>
        <w:t>有夠遭</w:t>
      </w:r>
      <w:r w:rsidR="00860D95">
        <w:rPr>
          <w:rFonts w:hint="eastAsia"/>
        </w:rPr>
        <w:t xml:space="preserve"> </w:t>
      </w:r>
      <w:r w:rsidR="00860D95">
        <w:rPr>
          <w:rFonts w:hint="eastAsia"/>
        </w:rPr>
        <w:t>繼續研究</w:t>
      </w:r>
    </w:p>
    <w:p w14:paraId="5F968DCA" w14:textId="77777777" w:rsidR="00A86547" w:rsidRDefault="00A86547" w:rsidP="007F05AF">
      <w:pPr>
        <w:pStyle w:val="a7"/>
        <w:ind w:leftChars="0" w:left="960"/>
      </w:pPr>
    </w:p>
    <w:p w14:paraId="71D3DB96" w14:textId="77777777" w:rsidR="00A86547" w:rsidRDefault="00A86547" w:rsidP="007F05AF"/>
    <w:p w14:paraId="6D7B0989" w14:textId="77777777" w:rsidR="00944DA0" w:rsidRDefault="00944DA0" w:rsidP="00944DA0">
      <w:pPr>
        <w:pStyle w:val="a7"/>
        <w:numPr>
          <w:ilvl w:val="0"/>
          <w:numId w:val="41"/>
        </w:numPr>
        <w:ind w:leftChars="0"/>
      </w:pPr>
      <w:r>
        <w:rPr>
          <w:rFonts w:hint="eastAsia"/>
        </w:rPr>
        <w:t>砍掉幾個變數</w:t>
      </w:r>
    </w:p>
    <w:p w14:paraId="2429B24D" w14:textId="77777777" w:rsidR="00944DA0" w:rsidRDefault="00944DA0" w:rsidP="00944DA0">
      <w:pPr>
        <w:pStyle w:val="a7"/>
        <w:numPr>
          <w:ilvl w:val="1"/>
          <w:numId w:val="38"/>
        </w:numPr>
        <w:ind w:leftChars="0"/>
      </w:pPr>
      <w:r>
        <w:rPr>
          <w:rFonts w:hint="eastAsia"/>
        </w:rPr>
        <w:t>將過往相同天的</w:t>
      </w:r>
      <w:r w:rsidRPr="00A37635">
        <w:t>dayOfYear</w:t>
      </w:r>
      <w:r>
        <w:rPr>
          <w:rFonts w:hint="eastAsia"/>
        </w:rPr>
        <w:t>,</w:t>
      </w:r>
      <w:r w:rsidRPr="00750BF9">
        <w:t>'Hour', 'Minute'</w:t>
      </w:r>
      <w:r>
        <w:rPr>
          <w:rFonts w:hint="eastAsia"/>
        </w:rPr>
        <w:t>,</w:t>
      </w:r>
      <w:r w:rsidRPr="00A72B91">
        <w:t xml:space="preserve"> week_update</w:t>
      </w:r>
      <w:r>
        <w:rPr>
          <w:rFonts w:hint="eastAsia"/>
        </w:rPr>
        <w:t>砍掉</w:t>
      </w:r>
    </w:p>
    <w:p w14:paraId="6EA9EC3E" w14:textId="77777777" w:rsidR="00944DA0" w:rsidRDefault="00944DA0" w:rsidP="00944DA0">
      <w:pPr>
        <w:pStyle w:val="a7"/>
        <w:numPr>
          <w:ilvl w:val="1"/>
          <w:numId w:val="41"/>
        </w:numPr>
        <w:ind w:leftChars="0"/>
      </w:pPr>
      <w:r>
        <w:rPr>
          <w:rFonts w:hint="eastAsia"/>
        </w:rPr>
        <w:t>這裡不切割</w:t>
      </w:r>
      <w:r>
        <w:rPr>
          <w:rFonts w:hint="eastAsia"/>
        </w:rPr>
        <w:t>validation_data</w:t>
      </w:r>
    </w:p>
    <w:p w14:paraId="07D8F02D" w14:textId="77777777" w:rsidR="00944DA0" w:rsidRDefault="00944DA0" w:rsidP="00944DA0">
      <w:pPr>
        <w:pStyle w:val="a7"/>
        <w:numPr>
          <w:ilvl w:val="1"/>
          <w:numId w:val="41"/>
        </w:numPr>
        <w:ind w:leftChars="0"/>
      </w:pPr>
      <w:r>
        <w:rPr>
          <w:rFonts w:hint="eastAsia"/>
        </w:rPr>
        <w:t>架構小調</w:t>
      </w:r>
      <w:r>
        <w:rPr>
          <w:rFonts w:hint="eastAsia"/>
        </w:rPr>
        <w:t xml:space="preserve"> </w:t>
      </w:r>
      <w:r>
        <w:rPr>
          <w:rFonts w:hint="eastAsia"/>
        </w:rPr>
        <w:t>不然</w:t>
      </w:r>
      <w:r>
        <w:rPr>
          <w:rFonts w:hint="eastAsia"/>
        </w:rPr>
        <w:t>GPU</w:t>
      </w:r>
      <w:r>
        <w:rPr>
          <w:rFonts w:hint="eastAsia"/>
        </w:rPr>
        <w:t>太容易死機</w:t>
      </w:r>
      <w:r>
        <w:rPr>
          <w:rFonts w:hint="eastAsia"/>
        </w:rPr>
        <w:t xml:space="preserve"> </w:t>
      </w:r>
      <w:r>
        <w:rPr>
          <w:rFonts w:hint="eastAsia"/>
        </w:rPr>
        <w:t>太當</w:t>
      </w:r>
    </w:p>
    <w:p w14:paraId="2882A652" w14:textId="77777777" w:rsidR="00944DA0" w:rsidRDefault="00944DA0" w:rsidP="00944DA0">
      <w:pPr>
        <w:pStyle w:val="a7"/>
        <w:numPr>
          <w:ilvl w:val="1"/>
          <w:numId w:val="41"/>
        </w:numPr>
        <w:ind w:leftChars="0"/>
      </w:pPr>
      <w:r w:rsidRPr="00A72B91">
        <w:rPr>
          <w:noProof/>
        </w:rPr>
        <w:drawing>
          <wp:inline distT="0" distB="0" distL="0" distR="0" wp14:anchorId="3BA8CB1A" wp14:editId="558467BB">
            <wp:extent cx="4869180" cy="1927860"/>
            <wp:effectExtent l="0" t="0" r="762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69180" cy="1927860"/>
                    </a:xfrm>
                    <a:prstGeom prst="rect">
                      <a:avLst/>
                    </a:prstGeom>
                  </pic:spPr>
                </pic:pic>
              </a:graphicData>
            </a:graphic>
          </wp:inline>
        </w:drawing>
      </w:r>
    </w:p>
    <w:p w14:paraId="37336591" w14:textId="77777777" w:rsidR="00944DA0" w:rsidRDefault="00944DA0" w:rsidP="00944DA0">
      <w:pPr>
        <w:pStyle w:val="a7"/>
        <w:numPr>
          <w:ilvl w:val="1"/>
          <w:numId w:val="41"/>
        </w:numPr>
        <w:ind w:leftChars="0"/>
      </w:pPr>
      <w:r>
        <w:rPr>
          <w:rFonts w:hint="eastAsia"/>
        </w:rPr>
        <w:t>績效</w:t>
      </w:r>
      <w:r>
        <w:rPr>
          <w:rFonts w:hint="eastAsia"/>
        </w:rPr>
        <w:t>:</w:t>
      </w:r>
    </w:p>
    <w:p w14:paraId="49CC33FB" w14:textId="77777777" w:rsidR="00944DA0" w:rsidRDefault="00944DA0" w:rsidP="00944DA0">
      <w:pPr>
        <w:pStyle w:val="a7"/>
        <w:numPr>
          <w:ilvl w:val="1"/>
          <w:numId w:val="41"/>
        </w:numPr>
        <w:ind w:leftChars="0"/>
      </w:pPr>
      <w:r w:rsidRPr="00A72B91">
        <w:rPr>
          <w:noProof/>
        </w:rPr>
        <w:drawing>
          <wp:inline distT="0" distB="0" distL="0" distR="0" wp14:anchorId="538C4F1E" wp14:editId="48C4181A">
            <wp:extent cx="2133785" cy="487722"/>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33785" cy="487722"/>
                    </a:xfrm>
                    <a:prstGeom prst="rect">
                      <a:avLst/>
                    </a:prstGeom>
                  </pic:spPr>
                </pic:pic>
              </a:graphicData>
            </a:graphic>
          </wp:inline>
        </w:drawing>
      </w:r>
    </w:p>
    <w:p w14:paraId="39F308E3" w14:textId="77777777" w:rsidR="00944DA0" w:rsidRDefault="00944DA0" w:rsidP="00944DA0">
      <w:pPr>
        <w:pStyle w:val="a7"/>
        <w:numPr>
          <w:ilvl w:val="1"/>
          <w:numId w:val="41"/>
        </w:numPr>
        <w:ind w:leftChars="0"/>
      </w:pPr>
      <w:r>
        <w:rPr>
          <w:rFonts w:hint="eastAsia"/>
        </w:rPr>
        <w:t>還不夠好</w:t>
      </w:r>
    </w:p>
    <w:p w14:paraId="05D90C25" w14:textId="77777777" w:rsidR="00A37635" w:rsidRDefault="00A37635" w:rsidP="002B07B3"/>
    <w:p w14:paraId="3F05F998" w14:textId="5A5C9CB1" w:rsidR="0062634E" w:rsidRDefault="001A08F7" w:rsidP="002B07B3">
      <w:r>
        <w:rPr>
          <w:rFonts w:hint="eastAsia"/>
        </w:rPr>
        <w:t>2020.05.21 Zhi-Hong</w:t>
      </w:r>
    </w:p>
    <w:p w14:paraId="57D67BEA" w14:textId="56E7B8BB" w:rsidR="001A08F7" w:rsidRDefault="001A08F7" w:rsidP="002B07B3">
      <w:r>
        <w:rPr>
          <w:rFonts w:hint="eastAsia"/>
        </w:rPr>
        <w:t>本篇針對國泰用電</w:t>
      </w:r>
      <w:r w:rsidRPr="001A08F7">
        <w:rPr>
          <w:rFonts w:hint="eastAsia"/>
        </w:rPr>
        <w:t>:</w:t>
      </w:r>
      <w:r w:rsidRPr="001A08F7">
        <w:rPr>
          <w:rFonts w:hint="eastAsia"/>
        </w:rPr>
        <w:t>工作日與非工作日實驗</w:t>
      </w:r>
      <w:r w:rsidRPr="001A08F7">
        <w:rPr>
          <w:rFonts w:hint="eastAsia"/>
        </w:rPr>
        <w:t>1</w:t>
      </w:r>
      <w:r>
        <w:rPr>
          <w:rFonts w:hint="eastAsia"/>
        </w:rPr>
        <w:t>的正規化做調整</w:t>
      </w:r>
    </w:p>
    <w:p w14:paraId="12A6D1DA" w14:textId="21D9F63C" w:rsidR="001A08F7" w:rsidRDefault="001A08F7" w:rsidP="002B07B3">
      <w:r>
        <w:rPr>
          <w:rFonts w:hint="eastAsia"/>
        </w:rPr>
        <w:t>實驗</w:t>
      </w:r>
      <w:r>
        <w:rPr>
          <w:rFonts w:hint="eastAsia"/>
        </w:rPr>
        <w:t>1</w:t>
      </w:r>
      <w:r>
        <w:rPr>
          <w:rFonts w:hint="eastAsia"/>
        </w:rPr>
        <w:t>的部分是先全體正規劃再拆工作日與非工作日的</w:t>
      </w:r>
      <w:r>
        <w:rPr>
          <w:rFonts w:hint="eastAsia"/>
        </w:rPr>
        <w:t>training/test dataset</w:t>
      </w:r>
    </w:p>
    <w:p w14:paraId="0D5A5F6E" w14:textId="571F2323" w:rsidR="001A08F7" w:rsidRDefault="001A08F7" w:rsidP="002B07B3">
      <w:r>
        <w:rPr>
          <w:rFonts w:hint="eastAsia"/>
        </w:rPr>
        <w:t>這裡改為先拆工作日與非工作日的</w:t>
      </w:r>
      <w:r>
        <w:rPr>
          <w:rFonts w:hint="eastAsia"/>
        </w:rPr>
        <w:t>training/test dataset,</w:t>
      </w:r>
      <w:r>
        <w:rPr>
          <w:rFonts w:hint="eastAsia"/>
        </w:rPr>
        <w:t>在各別正規化</w:t>
      </w:r>
    </w:p>
    <w:p w14:paraId="13435785" w14:textId="0D66879A" w:rsidR="002A6F92" w:rsidRDefault="002A6F92" w:rsidP="002B07B3">
      <w:r>
        <w:rPr>
          <w:rFonts w:hint="eastAsia"/>
        </w:rPr>
        <w:t xml:space="preserve">Workday dataset and </w:t>
      </w:r>
      <w:r w:rsidR="00DD3AD1" w:rsidRPr="00DD3AD1">
        <w:t>non-working day</w:t>
      </w:r>
      <w:r>
        <w:rPr>
          <w:rFonts w:hint="eastAsia"/>
        </w:rPr>
        <w:t xml:space="preserve"> dataset:</w:t>
      </w:r>
    </w:p>
    <w:p w14:paraId="19813620" w14:textId="77777777" w:rsidR="002A6F92" w:rsidRDefault="002A6F92" w:rsidP="002B07B3">
      <w:pPr>
        <w:pStyle w:val="a7"/>
        <w:numPr>
          <w:ilvl w:val="0"/>
          <w:numId w:val="38"/>
        </w:numPr>
        <w:ind w:leftChars="0"/>
      </w:pPr>
      <w:r>
        <w:rPr>
          <w:rFonts w:hint="eastAsia"/>
        </w:rPr>
        <w:t>Input:</w:t>
      </w:r>
    </w:p>
    <w:p w14:paraId="0D0634EE" w14:textId="77777777" w:rsidR="002A6F92" w:rsidRDefault="002A6F92" w:rsidP="002B07B3">
      <w:pPr>
        <w:pStyle w:val="a7"/>
        <w:numPr>
          <w:ilvl w:val="1"/>
          <w:numId w:val="38"/>
        </w:numPr>
        <w:ind w:leftChars="0"/>
      </w:pPr>
      <w:r w:rsidRPr="002A6F92">
        <w:rPr>
          <w:rFonts w:hint="eastAsia"/>
          <w:color w:val="FF0000"/>
        </w:rPr>
        <w:t>Past two day of same week_update</w:t>
      </w:r>
      <w:r>
        <w:rPr>
          <w:rFonts w:hint="eastAsia"/>
        </w:rPr>
        <w:t xml:space="preserve"> of per 15mins of </w:t>
      </w:r>
      <w:r w:rsidRPr="00750BF9">
        <w:t xml:space="preserve">'measure', 'Period_transform', </w:t>
      </w:r>
      <w:r>
        <w:rPr>
          <w:rFonts w:hint="eastAsia"/>
        </w:rPr>
        <w:t>w</w:t>
      </w:r>
      <w:r w:rsidRPr="00750BF9">
        <w:t>eek_update','isHoliday','dayOfYear_transform', 'Temp_H', 'Hour', 'Minute'</w:t>
      </w:r>
    </w:p>
    <w:p w14:paraId="748741ED" w14:textId="77777777" w:rsidR="002A6F92" w:rsidRDefault="002A6F92" w:rsidP="002B07B3">
      <w:pPr>
        <w:pStyle w:val="a7"/>
        <w:numPr>
          <w:ilvl w:val="1"/>
          <w:numId w:val="38"/>
        </w:numPr>
        <w:ind w:leftChars="0"/>
      </w:pPr>
      <w:r>
        <w:rPr>
          <w:rFonts w:hint="eastAsia"/>
        </w:rPr>
        <w:t xml:space="preserve">Today of per 15mins of </w:t>
      </w:r>
      <w:r w:rsidRPr="00750BF9">
        <w:t>'Period_transform', '</w:t>
      </w:r>
      <w:r>
        <w:rPr>
          <w:rFonts w:hint="eastAsia"/>
        </w:rPr>
        <w:t>w</w:t>
      </w:r>
      <w:r w:rsidRPr="00750BF9">
        <w:t>eek_update','isHoliday','</w:t>
      </w:r>
      <w:r>
        <w:t>dayOfYear_transform', 'Temp_H'</w:t>
      </w:r>
    </w:p>
    <w:p w14:paraId="46FB2185" w14:textId="03F91773" w:rsidR="002A6F92" w:rsidRDefault="002A6F92" w:rsidP="002B07B3">
      <w:pPr>
        <w:pStyle w:val="a7"/>
        <w:numPr>
          <w:ilvl w:val="0"/>
          <w:numId w:val="38"/>
        </w:numPr>
        <w:ind w:leftChars="0"/>
      </w:pPr>
      <w:r>
        <w:rPr>
          <w:rFonts w:hint="eastAsia"/>
        </w:rPr>
        <w:t>Output:</w:t>
      </w:r>
    </w:p>
    <w:p w14:paraId="2B41BD97" w14:textId="77777777" w:rsidR="002A6F92" w:rsidRDefault="002A6F92" w:rsidP="002B07B3">
      <w:pPr>
        <w:pStyle w:val="a7"/>
        <w:numPr>
          <w:ilvl w:val="1"/>
          <w:numId w:val="38"/>
        </w:numPr>
        <w:ind w:leftChars="0"/>
      </w:pPr>
      <w:r>
        <w:rPr>
          <w:rFonts w:hint="eastAsia"/>
        </w:rPr>
        <w:t>Today of per 15mins of measure.</w:t>
      </w:r>
    </w:p>
    <w:p w14:paraId="14130E45" w14:textId="77777777" w:rsidR="002A6F92" w:rsidRDefault="002A6F92" w:rsidP="002B07B3">
      <w:pPr>
        <w:pStyle w:val="a7"/>
        <w:numPr>
          <w:ilvl w:val="0"/>
          <w:numId w:val="38"/>
        </w:numPr>
        <w:ind w:leftChars="0"/>
      </w:pPr>
      <w:r>
        <w:rPr>
          <w:rFonts w:hint="eastAsia"/>
        </w:rPr>
        <w:t>Normalization:</w:t>
      </w:r>
    </w:p>
    <w:p w14:paraId="3A171A53" w14:textId="77777777" w:rsidR="002A6F92" w:rsidRDefault="002A6F92" w:rsidP="002B07B3">
      <w:pPr>
        <w:pStyle w:val="a7"/>
        <w:numPr>
          <w:ilvl w:val="1"/>
          <w:numId w:val="38"/>
        </w:numPr>
        <w:ind w:leftChars="0"/>
      </w:pPr>
      <w:r w:rsidRPr="001A08F7">
        <w:t>Workday</w:t>
      </w:r>
      <w:r>
        <w:rPr>
          <w:rFonts w:hint="eastAsia"/>
        </w:rPr>
        <w:t xml:space="preserve"> dataset:</w:t>
      </w:r>
    </w:p>
    <w:p w14:paraId="2359B0E7" w14:textId="77777777" w:rsidR="002A6F92" w:rsidRDefault="002A6F92" w:rsidP="002B07B3">
      <w:pPr>
        <w:pStyle w:val="a7"/>
        <w:numPr>
          <w:ilvl w:val="2"/>
          <w:numId w:val="38"/>
        </w:numPr>
        <w:ind w:leftChars="0"/>
      </w:pPr>
      <w:r>
        <w:lastRenderedPageBreak/>
        <w:t>To</w:t>
      </w:r>
      <w:r>
        <w:rPr>
          <w:rFonts w:hint="eastAsia"/>
        </w:rPr>
        <w:t xml:space="preserve"> split workday dataset -&gt; workday_train_dataset and workday_test_dataset</w:t>
      </w:r>
    </w:p>
    <w:p w14:paraId="42E46416" w14:textId="77777777" w:rsidR="002A6F92" w:rsidRDefault="002A6F92" w:rsidP="002B07B3">
      <w:pPr>
        <w:pStyle w:val="a7"/>
        <w:numPr>
          <w:ilvl w:val="2"/>
          <w:numId w:val="38"/>
        </w:numPr>
        <w:ind w:leftChars="0"/>
      </w:pPr>
      <w:r>
        <w:rPr>
          <w:rFonts w:hint="eastAsia"/>
        </w:rPr>
        <w:t>Workday_train_dataset divide by workday_train_dataset of per feature of max value</w:t>
      </w:r>
    </w:p>
    <w:p w14:paraId="4EE0757C" w14:textId="77777777" w:rsidR="002A6F92" w:rsidRDefault="002A6F92" w:rsidP="002B07B3">
      <w:pPr>
        <w:pStyle w:val="a7"/>
        <w:numPr>
          <w:ilvl w:val="2"/>
          <w:numId w:val="38"/>
        </w:numPr>
        <w:ind w:leftChars="0"/>
      </w:pPr>
      <w:r>
        <w:rPr>
          <w:rFonts w:hint="eastAsia"/>
        </w:rPr>
        <w:t>Workday_test_dataset divide by workday_train_dataset of per feature of max value</w:t>
      </w:r>
    </w:p>
    <w:p w14:paraId="564AF6EC" w14:textId="25B40CC9" w:rsidR="006D5C8E" w:rsidRDefault="006D5C8E" w:rsidP="006D5C8E">
      <w:pPr>
        <w:pStyle w:val="a7"/>
        <w:numPr>
          <w:ilvl w:val="1"/>
          <w:numId w:val="38"/>
        </w:numPr>
        <w:ind w:leftChars="0"/>
      </w:pPr>
      <w:r w:rsidRPr="001A08F7">
        <w:t>Workday</w:t>
      </w:r>
      <w:r>
        <w:rPr>
          <w:rFonts w:hint="eastAsia"/>
        </w:rPr>
        <w:t xml:space="preserve"> validation dataset:</w:t>
      </w:r>
    </w:p>
    <w:p w14:paraId="16956825" w14:textId="1F1BC4A3" w:rsidR="006D5C8E" w:rsidRDefault="006D5C8E" w:rsidP="002B07B3">
      <w:pPr>
        <w:pStyle w:val="a7"/>
        <w:numPr>
          <w:ilvl w:val="2"/>
          <w:numId w:val="38"/>
        </w:numPr>
        <w:ind w:leftChars="0"/>
      </w:pPr>
      <w:r>
        <w:t>T</w:t>
      </w:r>
      <w:r>
        <w:rPr>
          <w:rFonts w:hint="eastAsia"/>
        </w:rPr>
        <w:t xml:space="preserve">o run 10 times with </w:t>
      </w:r>
      <w:r w:rsidR="00441251">
        <w:rPr>
          <w:rFonts w:hint="eastAsia"/>
        </w:rPr>
        <w:t>the e</w:t>
      </w:r>
      <w:r w:rsidR="00441251" w:rsidRPr="00441251">
        <w:t>xperiment</w:t>
      </w:r>
      <w:r w:rsidR="00441251">
        <w:rPr>
          <w:rFonts w:hint="eastAsia"/>
        </w:rPr>
        <w:t xml:space="preserve"> 1</w:t>
      </w:r>
      <w:r>
        <w:rPr>
          <w:rFonts w:hint="eastAsia"/>
        </w:rPr>
        <w:t xml:space="preserve"> </w:t>
      </w:r>
      <w:r w:rsidR="00441251">
        <w:rPr>
          <w:rFonts w:hint="eastAsia"/>
        </w:rPr>
        <w:t xml:space="preserve">of model </w:t>
      </w:r>
      <w:r w:rsidR="00441251">
        <w:t>structure</w:t>
      </w:r>
      <w:r w:rsidR="00441251">
        <w:rPr>
          <w:rFonts w:hint="eastAsia"/>
        </w:rPr>
        <w:t xml:space="preserve"> </w:t>
      </w:r>
      <w:r>
        <w:rPr>
          <w:rFonts w:hint="eastAsia"/>
        </w:rPr>
        <w:t xml:space="preserve">and per times random split validation dataset 5% from workday_train dataset, and then , choicing validation_dataset of model of min(val_loss) to </w:t>
      </w:r>
      <w:r>
        <w:rPr>
          <w:rFonts w:ascii="Arial" w:hAnsi="Arial" w:cs="Arial" w:hint="eastAsia"/>
          <w:sz w:val="21"/>
          <w:szCs w:val="21"/>
          <w:shd w:val="clear" w:color="auto" w:fill="F8F8F8"/>
        </w:rPr>
        <w:t>f</w:t>
      </w:r>
      <w:r w:rsidRPr="006D5C8E">
        <w:rPr>
          <w:rFonts w:ascii="Arial" w:hAnsi="Arial" w:cs="Arial"/>
          <w:sz w:val="21"/>
          <w:szCs w:val="21"/>
          <w:shd w:val="clear" w:color="auto" w:fill="F8F8F8"/>
        </w:rPr>
        <w:t>acilitate subsequent</w:t>
      </w:r>
      <w:r>
        <w:rPr>
          <w:rFonts w:ascii="Arial" w:hAnsi="Arial" w:cs="Arial" w:hint="eastAsia"/>
          <w:sz w:val="21"/>
          <w:szCs w:val="21"/>
          <w:shd w:val="clear" w:color="auto" w:fill="F8F8F8"/>
        </w:rPr>
        <w:t xml:space="preserve"> </w:t>
      </w:r>
      <w:r w:rsidRPr="006D5C8E">
        <w:rPr>
          <w:rFonts w:ascii="Arial" w:hAnsi="Arial" w:cs="Arial"/>
          <w:sz w:val="21"/>
          <w:szCs w:val="21"/>
          <w:shd w:val="clear" w:color="auto" w:fill="F8F8F8"/>
        </w:rPr>
        <w:t>testing</w:t>
      </w:r>
      <w:r>
        <w:rPr>
          <w:rFonts w:ascii="Arial" w:hAnsi="Arial" w:cs="Arial" w:hint="eastAsia"/>
          <w:sz w:val="21"/>
          <w:szCs w:val="21"/>
          <w:shd w:val="clear" w:color="auto" w:fill="F8F8F8"/>
        </w:rPr>
        <w:t xml:space="preserve">. </w:t>
      </w:r>
    </w:p>
    <w:p w14:paraId="1407F98E" w14:textId="76AF1975" w:rsidR="002A6F92" w:rsidRDefault="00CA1D97" w:rsidP="002B07B3">
      <w:pPr>
        <w:pStyle w:val="a7"/>
        <w:numPr>
          <w:ilvl w:val="1"/>
          <w:numId w:val="38"/>
        </w:numPr>
        <w:ind w:leftChars="0"/>
      </w:pPr>
      <w:r>
        <w:rPr>
          <w:rFonts w:hint="eastAsia"/>
        </w:rPr>
        <w:t xml:space="preserve">Non-Working day </w:t>
      </w:r>
      <w:r w:rsidR="002A6F92">
        <w:rPr>
          <w:rFonts w:hint="eastAsia"/>
        </w:rPr>
        <w:t>dataset:</w:t>
      </w:r>
    </w:p>
    <w:p w14:paraId="051A3FFA" w14:textId="4665F9EF" w:rsidR="002A6F92" w:rsidRDefault="002A6F92" w:rsidP="002A6F92">
      <w:pPr>
        <w:pStyle w:val="a7"/>
        <w:numPr>
          <w:ilvl w:val="2"/>
          <w:numId w:val="38"/>
        </w:numPr>
        <w:ind w:leftChars="0"/>
      </w:pPr>
      <w:r>
        <w:t>To</w:t>
      </w:r>
      <w:r>
        <w:rPr>
          <w:rFonts w:hint="eastAsia"/>
        </w:rPr>
        <w:t xml:space="preserve"> split </w:t>
      </w:r>
      <w:r w:rsidR="00CA1D97">
        <w:rPr>
          <w:rFonts w:hint="eastAsia"/>
        </w:rPr>
        <w:t>Non-Working day</w:t>
      </w:r>
      <w:r>
        <w:rPr>
          <w:rFonts w:hint="eastAsia"/>
        </w:rPr>
        <w:t xml:space="preserve"> dataset -&gt; </w:t>
      </w:r>
      <w:r w:rsidR="00CA1D97">
        <w:rPr>
          <w:rFonts w:hint="eastAsia"/>
        </w:rPr>
        <w:t>Non-Working day</w:t>
      </w:r>
      <w:r>
        <w:rPr>
          <w:rFonts w:hint="eastAsia"/>
        </w:rPr>
        <w:t xml:space="preserve">_train_dataset and </w:t>
      </w:r>
      <w:r w:rsidR="00CA1D97">
        <w:rPr>
          <w:rFonts w:hint="eastAsia"/>
        </w:rPr>
        <w:t>Non-Working day</w:t>
      </w:r>
      <w:r>
        <w:rPr>
          <w:rFonts w:hint="eastAsia"/>
        </w:rPr>
        <w:t xml:space="preserve"> _test_dataset</w:t>
      </w:r>
    </w:p>
    <w:p w14:paraId="5B15073A" w14:textId="7698A40E" w:rsidR="002A6F92" w:rsidRDefault="00CA1D97" w:rsidP="002A6F92">
      <w:pPr>
        <w:pStyle w:val="a7"/>
        <w:numPr>
          <w:ilvl w:val="2"/>
          <w:numId w:val="38"/>
        </w:numPr>
        <w:ind w:leftChars="0"/>
      </w:pPr>
      <w:r>
        <w:rPr>
          <w:rFonts w:hint="eastAsia"/>
        </w:rPr>
        <w:t>Non-Working day</w:t>
      </w:r>
      <w:r w:rsidDel="00CA1D97">
        <w:rPr>
          <w:rFonts w:hint="eastAsia"/>
        </w:rPr>
        <w:t xml:space="preserve"> </w:t>
      </w:r>
      <w:r w:rsidR="002A6F92">
        <w:rPr>
          <w:rFonts w:hint="eastAsia"/>
        </w:rPr>
        <w:t xml:space="preserve">_train_dataset divide by </w:t>
      </w:r>
      <w:r>
        <w:rPr>
          <w:rFonts w:hint="eastAsia"/>
        </w:rPr>
        <w:t>Non-Working day</w:t>
      </w:r>
      <w:r w:rsidDel="00CA1D97">
        <w:rPr>
          <w:rFonts w:hint="eastAsia"/>
        </w:rPr>
        <w:t xml:space="preserve"> </w:t>
      </w:r>
      <w:r w:rsidR="002A6F92">
        <w:rPr>
          <w:rFonts w:hint="eastAsia"/>
        </w:rPr>
        <w:t>_train_dataset of per feature of max value</w:t>
      </w:r>
    </w:p>
    <w:p w14:paraId="681C9892" w14:textId="4ABFC7B2" w:rsidR="002A6F92" w:rsidRDefault="00CA1D97" w:rsidP="002B07B3">
      <w:pPr>
        <w:pStyle w:val="a7"/>
        <w:numPr>
          <w:ilvl w:val="2"/>
          <w:numId w:val="38"/>
        </w:numPr>
        <w:ind w:leftChars="0"/>
      </w:pPr>
      <w:r>
        <w:rPr>
          <w:rFonts w:hint="eastAsia"/>
        </w:rPr>
        <w:t>Non-Working day</w:t>
      </w:r>
      <w:r w:rsidDel="00CA1D97">
        <w:rPr>
          <w:rFonts w:hint="eastAsia"/>
        </w:rPr>
        <w:t xml:space="preserve"> </w:t>
      </w:r>
      <w:r w:rsidR="002A6F92">
        <w:rPr>
          <w:rFonts w:hint="eastAsia"/>
        </w:rPr>
        <w:t xml:space="preserve">_test_dataset divide by </w:t>
      </w:r>
      <w:r>
        <w:rPr>
          <w:rFonts w:hint="eastAsia"/>
        </w:rPr>
        <w:t>Non-Working day</w:t>
      </w:r>
      <w:r w:rsidDel="00CA1D97">
        <w:rPr>
          <w:rFonts w:hint="eastAsia"/>
        </w:rPr>
        <w:t xml:space="preserve"> </w:t>
      </w:r>
      <w:r w:rsidR="002A6F92">
        <w:rPr>
          <w:rFonts w:hint="eastAsia"/>
        </w:rPr>
        <w:t>_train_dataset of per feature of max value</w:t>
      </w:r>
    </w:p>
    <w:p w14:paraId="4A208917" w14:textId="1868C5D9" w:rsidR="006D5C8E" w:rsidRDefault="00CA1D97" w:rsidP="006D5C8E">
      <w:pPr>
        <w:pStyle w:val="a7"/>
        <w:numPr>
          <w:ilvl w:val="1"/>
          <w:numId w:val="38"/>
        </w:numPr>
        <w:ind w:leftChars="0"/>
      </w:pPr>
      <w:r>
        <w:rPr>
          <w:rFonts w:hint="eastAsia"/>
        </w:rPr>
        <w:t>Non-Working day</w:t>
      </w:r>
      <w:r w:rsidDel="00CA1D97">
        <w:rPr>
          <w:rFonts w:hint="eastAsia"/>
        </w:rPr>
        <w:t xml:space="preserve"> </w:t>
      </w:r>
      <w:r w:rsidR="006D5C8E">
        <w:rPr>
          <w:rFonts w:hint="eastAsia"/>
        </w:rPr>
        <w:t>validation dataset:</w:t>
      </w:r>
    </w:p>
    <w:p w14:paraId="5D380D99" w14:textId="545DD6D3" w:rsidR="006D5C8E" w:rsidRDefault="006D5C8E" w:rsidP="006D5C8E">
      <w:pPr>
        <w:pStyle w:val="a7"/>
        <w:numPr>
          <w:ilvl w:val="2"/>
          <w:numId w:val="38"/>
        </w:numPr>
        <w:ind w:leftChars="0"/>
      </w:pPr>
      <w:r>
        <w:t>T</w:t>
      </w:r>
      <w:r>
        <w:rPr>
          <w:rFonts w:hint="eastAsia"/>
        </w:rPr>
        <w:t xml:space="preserve">o run 10 times </w:t>
      </w:r>
      <w:r w:rsidR="00441251">
        <w:rPr>
          <w:rFonts w:hint="eastAsia"/>
        </w:rPr>
        <w:t>with the e</w:t>
      </w:r>
      <w:r w:rsidR="00441251" w:rsidRPr="00441251">
        <w:t>xperiment</w:t>
      </w:r>
      <w:r w:rsidR="00441251">
        <w:rPr>
          <w:rFonts w:hint="eastAsia"/>
        </w:rPr>
        <w:t xml:space="preserve"> 1 of model </w:t>
      </w:r>
      <w:r w:rsidR="00441251">
        <w:t>structure</w:t>
      </w:r>
      <w:r w:rsidR="00441251">
        <w:rPr>
          <w:rFonts w:hint="eastAsia"/>
        </w:rPr>
        <w:t xml:space="preserve"> </w:t>
      </w:r>
      <w:r>
        <w:rPr>
          <w:rFonts w:hint="eastAsia"/>
        </w:rPr>
        <w:t xml:space="preserve">and per times random split validation dataset 5% from </w:t>
      </w:r>
      <w:r w:rsidR="00CA1D97">
        <w:rPr>
          <w:rFonts w:hint="eastAsia"/>
        </w:rPr>
        <w:t>Non-Working day</w:t>
      </w:r>
      <w:r w:rsidR="00CA1D97" w:rsidDel="00CA1D97">
        <w:rPr>
          <w:rFonts w:hint="eastAsia"/>
        </w:rPr>
        <w:t xml:space="preserve"> </w:t>
      </w:r>
      <w:r>
        <w:rPr>
          <w:rFonts w:hint="eastAsia"/>
        </w:rPr>
        <w:t xml:space="preserve">_train dataset, and then , choicing validation_dataset of model of min(val_loss) to </w:t>
      </w:r>
      <w:r>
        <w:rPr>
          <w:rFonts w:ascii="Arial" w:hAnsi="Arial" w:cs="Arial" w:hint="eastAsia"/>
          <w:sz w:val="21"/>
          <w:szCs w:val="21"/>
          <w:shd w:val="clear" w:color="auto" w:fill="F8F8F8"/>
        </w:rPr>
        <w:t>f</w:t>
      </w:r>
      <w:r w:rsidRPr="006D5C8E">
        <w:rPr>
          <w:rFonts w:ascii="Arial" w:hAnsi="Arial" w:cs="Arial"/>
          <w:sz w:val="21"/>
          <w:szCs w:val="21"/>
          <w:shd w:val="clear" w:color="auto" w:fill="F8F8F8"/>
        </w:rPr>
        <w:t>acilitate subsequent</w:t>
      </w:r>
      <w:r>
        <w:rPr>
          <w:rFonts w:ascii="Arial" w:hAnsi="Arial" w:cs="Arial" w:hint="eastAsia"/>
          <w:sz w:val="21"/>
          <w:szCs w:val="21"/>
          <w:shd w:val="clear" w:color="auto" w:fill="F8F8F8"/>
        </w:rPr>
        <w:t xml:space="preserve"> </w:t>
      </w:r>
      <w:r w:rsidRPr="006D5C8E">
        <w:rPr>
          <w:rFonts w:ascii="Arial" w:hAnsi="Arial" w:cs="Arial"/>
          <w:sz w:val="21"/>
          <w:szCs w:val="21"/>
          <w:shd w:val="clear" w:color="auto" w:fill="F8F8F8"/>
        </w:rPr>
        <w:t>testing</w:t>
      </w:r>
      <w:r>
        <w:rPr>
          <w:rFonts w:ascii="Arial" w:hAnsi="Arial" w:cs="Arial" w:hint="eastAsia"/>
          <w:sz w:val="21"/>
          <w:szCs w:val="21"/>
          <w:shd w:val="clear" w:color="auto" w:fill="F8F8F8"/>
        </w:rPr>
        <w:t xml:space="preserve">. </w:t>
      </w:r>
    </w:p>
    <w:p w14:paraId="79642C67" w14:textId="77777777" w:rsidR="006D5C8E" w:rsidRPr="00441251" w:rsidRDefault="006D5C8E" w:rsidP="002B07B3">
      <w:pPr>
        <w:pStyle w:val="a7"/>
        <w:ind w:leftChars="0" w:left="960"/>
      </w:pPr>
    </w:p>
    <w:p w14:paraId="3142382F" w14:textId="7666FFC3" w:rsidR="002A6F92" w:rsidRDefault="006D5C8E" w:rsidP="002A6F92">
      <w:pPr>
        <w:pBdr>
          <w:bottom w:val="single" w:sz="6" w:space="1" w:color="auto"/>
        </w:pBdr>
      </w:pPr>
      <w:r>
        <w:rPr>
          <w:rFonts w:hint="eastAsia"/>
        </w:rPr>
        <w:t>測試部分</w:t>
      </w:r>
      <w:r>
        <w:rPr>
          <w:rFonts w:hint="eastAsia"/>
        </w:rPr>
        <w:t>:</w:t>
      </w:r>
    </w:p>
    <w:p w14:paraId="7B35FC52" w14:textId="066DCE5D" w:rsidR="00441251" w:rsidRDefault="00441251" w:rsidP="002B07B3">
      <w:pPr>
        <w:pStyle w:val="a7"/>
        <w:numPr>
          <w:ilvl w:val="0"/>
          <w:numId w:val="40"/>
        </w:numPr>
        <w:pBdr>
          <w:bottom w:val="single" w:sz="6" w:space="1" w:color="auto"/>
        </w:pBdr>
        <w:ind w:leftChars="0"/>
      </w:pPr>
      <w:r>
        <w:rPr>
          <w:rFonts w:hint="eastAsia"/>
        </w:rPr>
        <w:t>Work_day:</w:t>
      </w:r>
    </w:p>
    <w:p w14:paraId="686ECF74" w14:textId="1E2362AE" w:rsidR="006D5C8E" w:rsidRDefault="006D5C8E" w:rsidP="002B07B3">
      <w:pPr>
        <w:pBdr>
          <w:bottom w:val="single" w:sz="6" w:space="1" w:color="auto"/>
        </w:pBdr>
        <w:ind w:firstLine="360"/>
      </w:pPr>
      <w:r>
        <w:rPr>
          <w:rFonts w:hint="eastAsia"/>
        </w:rPr>
        <w:t>由於</w:t>
      </w:r>
      <w:r>
        <w:rPr>
          <w:rFonts w:hint="eastAsia"/>
        </w:rPr>
        <w:t>work_day_dataset</w:t>
      </w:r>
      <w:r>
        <w:rPr>
          <w:rFonts w:hint="eastAsia"/>
        </w:rPr>
        <w:t>的部分跟國泰實驗一沒兩樣</w:t>
      </w:r>
      <w:r>
        <w:rPr>
          <w:rFonts w:hint="eastAsia"/>
        </w:rPr>
        <w:t xml:space="preserve"> </w:t>
      </w:r>
      <w:r>
        <w:rPr>
          <w:rFonts w:hint="eastAsia"/>
        </w:rPr>
        <w:t>所以就稍微不贅述</w:t>
      </w:r>
    </w:p>
    <w:tbl>
      <w:tblPr>
        <w:tblStyle w:val="aa"/>
        <w:tblW w:w="0" w:type="auto"/>
        <w:tblLook w:val="04A0" w:firstRow="1" w:lastRow="0" w:firstColumn="1" w:lastColumn="0" w:noHBand="0" w:noVBand="1"/>
      </w:tblPr>
      <w:tblGrid>
        <w:gridCol w:w="6881"/>
        <w:gridCol w:w="3081"/>
      </w:tblGrid>
      <w:tr w:rsidR="006D5C8E" w14:paraId="6313F8F3" w14:textId="77777777" w:rsidTr="006D5C8E">
        <w:tc>
          <w:tcPr>
            <w:tcW w:w="4901" w:type="dxa"/>
          </w:tcPr>
          <w:p w14:paraId="046B5BF3" w14:textId="50216C87" w:rsidR="006D5C8E" w:rsidRDefault="006D5C8E" w:rsidP="002A6F92">
            <w:r w:rsidRPr="006D5C8E">
              <w:rPr>
                <w:noProof/>
              </w:rPr>
              <w:drawing>
                <wp:inline distT="0" distB="0" distL="0" distR="0" wp14:anchorId="2D4D4857" wp14:editId="6FA5A372">
                  <wp:extent cx="4232564" cy="2701925"/>
                  <wp:effectExtent l="0" t="0" r="0" b="317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32564" cy="2701925"/>
                          </a:xfrm>
                          <a:prstGeom prst="rect">
                            <a:avLst/>
                          </a:prstGeom>
                        </pic:spPr>
                      </pic:pic>
                    </a:graphicData>
                  </a:graphic>
                </wp:inline>
              </w:drawing>
            </w:r>
          </w:p>
        </w:tc>
        <w:tc>
          <w:tcPr>
            <w:tcW w:w="4901" w:type="dxa"/>
          </w:tcPr>
          <w:p w14:paraId="705C88BA" w14:textId="77777777" w:rsidR="006D5C8E" w:rsidRDefault="006D5C8E" w:rsidP="002A6F92">
            <w:r w:rsidRPr="006D5C8E">
              <w:rPr>
                <w:noProof/>
              </w:rPr>
              <w:drawing>
                <wp:inline distT="0" distB="0" distL="0" distR="0" wp14:anchorId="19DE6EE3" wp14:editId="1BC512E2">
                  <wp:extent cx="1620982" cy="415636"/>
                  <wp:effectExtent l="0" t="0" r="0" b="381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24193" cy="416459"/>
                          </a:xfrm>
                          <a:prstGeom prst="rect">
                            <a:avLst/>
                          </a:prstGeom>
                        </pic:spPr>
                      </pic:pic>
                    </a:graphicData>
                  </a:graphic>
                </wp:inline>
              </w:drawing>
            </w:r>
          </w:p>
          <w:p w14:paraId="25B31AB3" w14:textId="0F14D5B8" w:rsidR="006D5C8E" w:rsidRDefault="006D5C8E" w:rsidP="002A6F92">
            <w:r>
              <w:rPr>
                <w:rFonts w:hint="eastAsia"/>
              </w:rPr>
              <w:t>績效跟實驗一的沒兩樣</w:t>
            </w:r>
          </w:p>
        </w:tc>
      </w:tr>
    </w:tbl>
    <w:p w14:paraId="4E8D69AE" w14:textId="24A353A0" w:rsidR="006D5C8E" w:rsidRDefault="006D5C8E" w:rsidP="002A6F92">
      <w:pPr>
        <w:pBdr>
          <w:bottom w:val="single" w:sz="6" w:space="1" w:color="auto"/>
        </w:pBdr>
      </w:pPr>
    </w:p>
    <w:p w14:paraId="28CBF592" w14:textId="4B6E2D34" w:rsidR="00441251" w:rsidRDefault="00DD3AD1" w:rsidP="00DD3AD1">
      <w:pPr>
        <w:pStyle w:val="a7"/>
        <w:numPr>
          <w:ilvl w:val="0"/>
          <w:numId w:val="40"/>
        </w:numPr>
        <w:pBdr>
          <w:bottom w:val="single" w:sz="6" w:space="1" w:color="auto"/>
        </w:pBdr>
        <w:ind w:leftChars="0"/>
      </w:pPr>
      <w:r w:rsidRPr="00DD3AD1">
        <w:t>non-working day</w:t>
      </w:r>
      <w:r w:rsidR="00441251">
        <w:rPr>
          <w:rFonts w:hint="eastAsia"/>
        </w:rPr>
        <w:t>:</w:t>
      </w:r>
    </w:p>
    <w:p w14:paraId="7DB2D915" w14:textId="2B09E445" w:rsidR="00441251" w:rsidRDefault="00441251" w:rsidP="002B07B3">
      <w:pPr>
        <w:pBdr>
          <w:bottom w:val="single" w:sz="6" w:space="1" w:color="auto"/>
        </w:pBdr>
        <w:ind w:firstLineChars="200" w:firstLine="480"/>
      </w:pPr>
    </w:p>
    <w:tbl>
      <w:tblPr>
        <w:tblStyle w:val="aa"/>
        <w:tblW w:w="0" w:type="auto"/>
        <w:tblLook w:val="04A0" w:firstRow="1" w:lastRow="0" w:firstColumn="1" w:lastColumn="0" w:noHBand="0" w:noVBand="1"/>
      </w:tblPr>
      <w:tblGrid>
        <w:gridCol w:w="6950"/>
        <w:gridCol w:w="3012"/>
      </w:tblGrid>
      <w:tr w:rsidR="00690006" w14:paraId="60471DBC" w14:textId="77777777" w:rsidTr="0063610B">
        <w:tc>
          <w:tcPr>
            <w:tcW w:w="6952" w:type="dxa"/>
          </w:tcPr>
          <w:p w14:paraId="1DFA57D0" w14:textId="5C8A62DB" w:rsidR="00441251" w:rsidRDefault="00690006" w:rsidP="00775628">
            <w:r w:rsidRPr="00690006">
              <w:rPr>
                <w:noProof/>
              </w:rPr>
              <w:lastRenderedPageBreak/>
              <w:drawing>
                <wp:inline distT="0" distB="0" distL="0" distR="0" wp14:anchorId="43FF4493" wp14:editId="03A1CA7E">
                  <wp:extent cx="4232564" cy="250074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32564" cy="2500745"/>
                          </a:xfrm>
                          <a:prstGeom prst="rect">
                            <a:avLst/>
                          </a:prstGeom>
                        </pic:spPr>
                      </pic:pic>
                    </a:graphicData>
                  </a:graphic>
                </wp:inline>
              </w:drawing>
            </w:r>
          </w:p>
        </w:tc>
        <w:tc>
          <w:tcPr>
            <w:tcW w:w="3010" w:type="dxa"/>
          </w:tcPr>
          <w:p w14:paraId="10089B69" w14:textId="77777777" w:rsidR="00441251" w:rsidRDefault="00690006" w:rsidP="00775628">
            <w:r w:rsidRPr="00690006">
              <w:rPr>
                <w:noProof/>
              </w:rPr>
              <w:drawing>
                <wp:inline distT="0" distB="0" distL="0" distR="0" wp14:anchorId="67A425EF" wp14:editId="1A299108">
                  <wp:extent cx="1780309" cy="411367"/>
                  <wp:effectExtent l="0" t="0" r="0" b="825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80952" cy="411516"/>
                          </a:xfrm>
                          <a:prstGeom prst="rect">
                            <a:avLst/>
                          </a:prstGeom>
                        </pic:spPr>
                      </pic:pic>
                    </a:graphicData>
                  </a:graphic>
                </wp:inline>
              </w:drawing>
            </w:r>
          </w:p>
          <w:p w14:paraId="2A2ABAC5" w14:textId="77777777" w:rsidR="00690006" w:rsidRDefault="00690006" w:rsidP="00775628">
            <w:r>
              <w:rPr>
                <w:rFonts w:hint="eastAsia"/>
              </w:rPr>
              <w:t>不管怎麼切</w:t>
            </w:r>
            <w:r>
              <w:rPr>
                <w:rFonts w:hint="eastAsia"/>
              </w:rPr>
              <w:t xml:space="preserve"> validation_loss</w:t>
            </w:r>
            <w:r>
              <w:rPr>
                <w:rFonts w:hint="eastAsia"/>
              </w:rPr>
              <w:t>都不如預期</w:t>
            </w:r>
            <w:r>
              <w:rPr>
                <w:rFonts w:hint="eastAsia"/>
              </w:rPr>
              <w:t xml:space="preserve"> </w:t>
            </w:r>
            <w:r>
              <w:rPr>
                <w:rFonts w:hint="eastAsia"/>
              </w:rPr>
              <w:t>雖然</w:t>
            </w:r>
            <w:r>
              <w:rPr>
                <w:rFonts w:hint="eastAsia"/>
              </w:rPr>
              <w:t>validation_loss</w:t>
            </w:r>
            <w:r>
              <w:rPr>
                <w:rFonts w:hint="eastAsia"/>
              </w:rPr>
              <w:t>有下去</w:t>
            </w:r>
          </w:p>
          <w:p w14:paraId="216385A3" w14:textId="77777777" w:rsidR="00690006" w:rsidRDefault="00690006" w:rsidP="00775628">
            <w:r>
              <w:rPr>
                <w:rFonts w:hint="eastAsia"/>
              </w:rPr>
              <w:t>但</w:t>
            </w:r>
            <w:r>
              <w:rPr>
                <w:rFonts w:hint="eastAsia"/>
              </w:rPr>
              <w:t>mape</w:t>
            </w:r>
            <w:r>
              <w:rPr>
                <w:rFonts w:hint="eastAsia"/>
              </w:rPr>
              <w:t>還是沒有變好的趨勢</w:t>
            </w:r>
          </w:p>
          <w:p w14:paraId="457979EC" w14:textId="3E95CDEF" w:rsidR="00690006" w:rsidRDefault="00690006" w:rsidP="00775628">
            <w:r>
              <w:rPr>
                <w:rFonts w:hint="eastAsia"/>
              </w:rPr>
              <w:t>跑了好幾次</w:t>
            </w:r>
            <w:r>
              <w:rPr>
                <w:rFonts w:hint="eastAsia"/>
              </w:rPr>
              <w:t xml:space="preserve"> </w:t>
            </w:r>
            <w:r>
              <w:rPr>
                <w:rFonts w:hint="eastAsia"/>
              </w:rPr>
              <w:t>幾乎都卡在這</w:t>
            </w:r>
            <w:r>
              <w:rPr>
                <w:rFonts w:hint="eastAsia"/>
              </w:rPr>
              <w:t>8%-10%</w:t>
            </w:r>
            <w:r>
              <w:rPr>
                <w:rFonts w:hint="eastAsia"/>
              </w:rPr>
              <w:t>這區間</w:t>
            </w:r>
          </w:p>
        </w:tc>
      </w:tr>
      <w:tr w:rsidR="00690006" w14:paraId="4EB44F76" w14:textId="77777777" w:rsidTr="0063610B">
        <w:tc>
          <w:tcPr>
            <w:tcW w:w="6952" w:type="dxa"/>
          </w:tcPr>
          <w:p w14:paraId="63F71079" w14:textId="77E4C0F0" w:rsidR="00690006" w:rsidRDefault="00690006" w:rsidP="00775628">
            <w:r>
              <w:rPr>
                <w:rFonts w:hint="eastAsia"/>
              </w:rPr>
              <w:t>本次實驗的結果</w:t>
            </w:r>
            <w:r>
              <w:rPr>
                <w:rFonts w:hint="eastAsia"/>
              </w:rPr>
              <w:t>:</w:t>
            </w:r>
          </w:p>
          <w:p w14:paraId="1DCAA735" w14:textId="77777777" w:rsidR="00690006" w:rsidRDefault="00690006" w:rsidP="00775628">
            <w:r w:rsidRPr="00690006">
              <w:rPr>
                <w:noProof/>
              </w:rPr>
              <w:drawing>
                <wp:inline distT="0" distB="0" distL="0" distR="0" wp14:anchorId="03904BA1" wp14:editId="5E0580FA">
                  <wp:extent cx="4274127" cy="1690255"/>
                  <wp:effectExtent l="0" t="0" r="0" b="571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74127" cy="1690255"/>
                          </a:xfrm>
                          <a:prstGeom prst="rect">
                            <a:avLst/>
                          </a:prstGeom>
                        </pic:spPr>
                      </pic:pic>
                    </a:graphicData>
                  </a:graphic>
                </wp:inline>
              </w:drawing>
            </w:r>
          </w:p>
          <w:p w14:paraId="1F98E5E1" w14:textId="77777777" w:rsidR="00690006" w:rsidRDefault="00690006" w:rsidP="00775628"/>
          <w:p w14:paraId="6EE108D5" w14:textId="61B7DEE1" w:rsidR="00690006" w:rsidRPr="00690006" w:rsidRDefault="00690006" w:rsidP="00775628">
            <w:r>
              <w:rPr>
                <w:rFonts w:hint="eastAsia"/>
              </w:rPr>
              <w:t>過去實驗一的結果</w:t>
            </w:r>
            <w:r>
              <w:rPr>
                <w:rFonts w:hint="eastAsia"/>
              </w:rPr>
              <w:t>:</w:t>
            </w:r>
            <w:r w:rsidRPr="00690006">
              <w:rPr>
                <w:noProof/>
              </w:rPr>
              <w:drawing>
                <wp:inline distT="0" distB="0" distL="0" distR="0" wp14:anchorId="0998FBF1" wp14:editId="34043B4B">
                  <wp:extent cx="4287982" cy="1981200"/>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87982" cy="1981200"/>
                          </a:xfrm>
                          <a:prstGeom prst="rect">
                            <a:avLst/>
                          </a:prstGeom>
                        </pic:spPr>
                      </pic:pic>
                    </a:graphicData>
                  </a:graphic>
                </wp:inline>
              </w:drawing>
            </w:r>
          </w:p>
        </w:tc>
        <w:tc>
          <w:tcPr>
            <w:tcW w:w="3010" w:type="dxa"/>
          </w:tcPr>
          <w:p w14:paraId="4A1CD215" w14:textId="0F236A65" w:rsidR="00690006" w:rsidRPr="00690006" w:rsidRDefault="00690006" w:rsidP="00775628">
            <w:r>
              <w:rPr>
                <w:rFonts w:hint="eastAsia"/>
              </w:rPr>
              <w:t>上面為這次</w:t>
            </w:r>
            <w:r>
              <w:rPr>
                <w:rFonts w:hint="eastAsia"/>
              </w:rPr>
              <w:t>8.7%</w:t>
            </w:r>
            <w:r>
              <w:rPr>
                <w:rFonts w:hint="eastAsia"/>
              </w:rPr>
              <w:t>左右的</w:t>
            </w:r>
            <w:r>
              <w:rPr>
                <w:rFonts w:hint="eastAsia"/>
              </w:rPr>
              <w:t xml:space="preserve"> </w:t>
            </w:r>
            <w:r>
              <w:rPr>
                <w:rFonts w:hint="eastAsia"/>
              </w:rPr>
              <w:t>可以發現他的效果不如下面那張圖</w:t>
            </w:r>
          </w:p>
        </w:tc>
      </w:tr>
    </w:tbl>
    <w:p w14:paraId="1B7EDD08" w14:textId="77777777" w:rsidR="00441251" w:rsidRDefault="00441251" w:rsidP="002A6F92">
      <w:pPr>
        <w:pBdr>
          <w:bottom w:val="single" w:sz="6" w:space="1" w:color="auto"/>
        </w:pBdr>
      </w:pPr>
    </w:p>
    <w:p w14:paraId="03F8BB80" w14:textId="4BB3811D" w:rsidR="00775628" w:rsidRDefault="00775628" w:rsidP="002A6F92">
      <w:pPr>
        <w:pBdr>
          <w:bottom w:val="single" w:sz="6" w:space="1" w:color="auto"/>
        </w:pBdr>
      </w:pPr>
      <w:r>
        <w:rPr>
          <w:rFonts w:hint="eastAsia"/>
        </w:rPr>
        <w:t>不切</w:t>
      </w:r>
      <w:r>
        <w:rPr>
          <w:rFonts w:hint="eastAsia"/>
        </w:rPr>
        <w:t xml:space="preserve"> </w:t>
      </w:r>
      <w:r w:rsidR="00DD3AD1">
        <w:rPr>
          <w:rFonts w:hint="eastAsia"/>
        </w:rPr>
        <w:t>non-working day</w:t>
      </w:r>
      <w:r>
        <w:rPr>
          <w:rFonts w:hint="eastAsia"/>
        </w:rPr>
        <w:t>_validation_dataset</w:t>
      </w:r>
      <w:r>
        <w:rPr>
          <w:rFonts w:hint="eastAsia"/>
        </w:rPr>
        <w:t>去作測試</w:t>
      </w:r>
    </w:p>
    <w:tbl>
      <w:tblPr>
        <w:tblStyle w:val="aa"/>
        <w:tblW w:w="0" w:type="auto"/>
        <w:tblLayout w:type="fixed"/>
        <w:tblLook w:val="04A0" w:firstRow="1" w:lastRow="0" w:firstColumn="1" w:lastColumn="0" w:noHBand="0" w:noVBand="1"/>
      </w:tblPr>
      <w:tblGrid>
        <w:gridCol w:w="6912"/>
        <w:gridCol w:w="3050"/>
      </w:tblGrid>
      <w:tr w:rsidR="00775628" w14:paraId="5C17AE1E" w14:textId="77777777" w:rsidTr="007F05AF">
        <w:tc>
          <w:tcPr>
            <w:tcW w:w="6912" w:type="dxa"/>
          </w:tcPr>
          <w:p w14:paraId="60396FE9" w14:textId="7C9D2909" w:rsidR="00775628" w:rsidRDefault="00775628" w:rsidP="002A6F92">
            <w:r w:rsidRPr="00775628">
              <w:rPr>
                <w:noProof/>
              </w:rPr>
              <w:lastRenderedPageBreak/>
              <w:drawing>
                <wp:inline distT="0" distB="0" distL="0" distR="0" wp14:anchorId="343C4B5C" wp14:editId="43CF2EF1">
                  <wp:extent cx="4290060" cy="2156459"/>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89433" cy="2156144"/>
                          </a:xfrm>
                          <a:prstGeom prst="rect">
                            <a:avLst/>
                          </a:prstGeom>
                        </pic:spPr>
                      </pic:pic>
                    </a:graphicData>
                  </a:graphic>
                </wp:inline>
              </w:drawing>
            </w:r>
          </w:p>
        </w:tc>
        <w:tc>
          <w:tcPr>
            <w:tcW w:w="3050" w:type="dxa"/>
          </w:tcPr>
          <w:p w14:paraId="24EC045C" w14:textId="77777777" w:rsidR="00775628" w:rsidRDefault="00775628" w:rsidP="002A6F92">
            <w:r w:rsidRPr="00775628">
              <w:rPr>
                <w:noProof/>
              </w:rPr>
              <w:drawing>
                <wp:inline distT="0" distB="0" distL="0" distR="0" wp14:anchorId="30675997" wp14:editId="7AB85B6A">
                  <wp:extent cx="1790700" cy="403860"/>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90700" cy="403860"/>
                          </a:xfrm>
                          <a:prstGeom prst="rect">
                            <a:avLst/>
                          </a:prstGeom>
                        </pic:spPr>
                      </pic:pic>
                    </a:graphicData>
                  </a:graphic>
                </wp:inline>
              </w:drawing>
            </w:r>
          </w:p>
          <w:p w14:paraId="16873562" w14:textId="22D1D740" w:rsidR="00775628" w:rsidRDefault="00775628" w:rsidP="002A6F92">
            <w:r>
              <w:rPr>
                <w:rFonts w:hint="eastAsia"/>
              </w:rPr>
              <w:t>這邊不切</w:t>
            </w:r>
            <w:r>
              <w:rPr>
                <w:rFonts w:hint="eastAsia"/>
              </w:rPr>
              <w:t>validation</w:t>
            </w:r>
            <w:r>
              <w:rPr>
                <w:rFonts w:hint="eastAsia"/>
              </w:rPr>
              <w:t>出來做</w:t>
            </w:r>
            <w:r>
              <w:rPr>
                <w:rFonts w:hint="eastAsia"/>
              </w:rPr>
              <w:t>training,</w:t>
            </w:r>
            <w:r>
              <w:rPr>
                <w:rFonts w:hint="eastAsia"/>
              </w:rPr>
              <w:t>其</w:t>
            </w:r>
            <w:r>
              <w:rPr>
                <w:rFonts w:hint="eastAsia"/>
              </w:rPr>
              <w:t>predict</w:t>
            </w:r>
            <w:r>
              <w:rPr>
                <w:rFonts w:hint="eastAsia"/>
              </w:rPr>
              <w:t>出來的績效比不切還爛</w:t>
            </w:r>
          </w:p>
        </w:tc>
      </w:tr>
      <w:tr w:rsidR="00A86547" w14:paraId="4101A7A4" w14:textId="77777777" w:rsidTr="007F05AF">
        <w:tc>
          <w:tcPr>
            <w:tcW w:w="6912" w:type="dxa"/>
          </w:tcPr>
          <w:p w14:paraId="2D65EFFE" w14:textId="7D4DCDB8" w:rsidR="00A86547" w:rsidRPr="00775628" w:rsidRDefault="00210500" w:rsidP="002A6F92">
            <w:pPr>
              <w:rPr>
                <w:noProof/>
              </w:rPr>
            </w:pPr>
            <w:r w:rsidRPr="00D44181">
              <w:rPr>
                <w:noProof/>
              </w:rPr>
              <w:drawing>
                <wp:inline distT="0" distB="0" distL="0" distR="0" wp14:anchorId="2CD9FB0A" wp14:editId="2F2E7385">
                  <wp:extent cx="4274820" cy="2400300"/>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74820" cy="2400300"/>
                          </a:xfrm>
                          <a:prstGeom prst="rect">
                            <a:avLst/>
                          </a:prstGeom>
                        </pic:spPr>
                      </pic:pic>
                    </a:graphicData>
                  </a:graphic>
                </wp:inline>
              </w:drawing>
            </w:r>
          </w:p>
        </w:tc>
        <w:tc>
          <w:tcPr>
            <w:tcW w:w="3050" w:type="dxa"/>
          </w:tcPr>
          <w:p w14:paraId="03E7E428" w14:textId="77777777" w:rsidR="00A86547" w:rsidRDefault="00A86547" w:rsidP="002A6F92">
            <w:pPr>
              <w:rPr>
                <w:noProof/>
              </w:rPr>
            </w:pPr>
            <w:r w:rsidRPr="00A86547">
              <w:rPr>
                <w:noProof/>
              </w:rPr>
              <w:drawing>
                <wp:inline distT="0" distB="0" distL="0" distR="0" wp14:anchorId="1DD8EAFF" wp14:editId="50D63934">
                  <wp:extent cx="1813560" cy="50292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13717" cy="502964"/>
                          </a:xfrm>
                          <a:prstGeom prst="rect">
                            <a:avLst/>
                          </a:prstGeom>
                        </pic:spPr>
                      </pic:pic>
                    </a:graphicData>
                  </a:graphic>
                </wp:inline>
              </w:drawing>
            </w:r>
            <w:r>
              <w:rPr>
                <w:rFonts w:hint="eastAsia"/>
                <w:noProof/>
              </w:rPr>
              <w:t>這裡將</w:t>
            </w:r>
            <w:r>
              <w:rPr>
                <w:rFonts w:hint="eastAsia"/>
                <w:noProof/>
              </w:rPr>
              <w:t>batch_size</w:t>
            </w:r>
            <w:r>
              <w:rPr>
                <w:rFonts w:hint="eastAsia"/>
                <w:noProof/>
              </w:rPr>
              <w:t>調成</w:t>
            </w:r>
            <w:r>
              <w:rPr>
                <w:rFonts w:hint="eastAsia"/>
                <w:noProof/>
              </w:rPr>
              <w:t>4</w:t>
            </w:r>
          </w:p>
          <w:p w14:paraId="3AB4B146" w14:textId="71F17CDD" w:rsidR="00A86547" w:rsidRPr="00775628" w:rsidRDefault="00A86547" w:rsidP="0063610B">
            <w:pPr>
              <w:rPr>
                <w:noProof/>
              </w:rPr>
            </w:pPr>
            <w:r>
              <w:rPr>
                <w:rFonts w:hint="eastAsia"/>
                <w:noProof/>
              </w:rPr>
              <w:t>有比較好點</w:t>
            </w:r>
            <w:r w:rsidR="0063610B">
              <w:rPr>
                <w:rFonts w:hint="eastAsia"/>
                <w:noProof/>
              </w:rPr>
              <w:t xml:space="preserve"> </w:t>
            </w:r>
            <w:r w:rsidR="0063610B">
              <w:rPr>
                <w:rFonts w:hint="eastAsia"/>
                <w:noProof/>
              </w:rPr>
              <w:t>其績效只能說還是很浮動</w:t>
            </w:r>
            <w:r w:rsidR="0063610B">
              <w:rPr>
                <w:rFonts w:hint="eastAsia"/>
                <w:noProof/>
              </w:rPr>
              <w:t xml:space="preserve"> </w:t>
            </w:r>
          </w:p>
        </w:tc>
      </w:tr>
    </w:tbl>
    <w:p w14:paraId="1795173B" w14:textId="77777777" w:rsidR="00775628" w:rsidRPr="00775628" w:rsidRDefault="00775628" w:rsidP="002A6F92">
      <w:pPr>
        <w:pBdr>
          <w:bottom w:val="single" w:sz="6" w:space="1" w:color="auto"/>
        </w:pBdr>
      </w:pPr>
    </w:p>
    <w:p w14:paraId="2D57A659" w14:textId="5AF3853F" w:rsidR="006D5C8E" w:rsidRDefault="0063610B" w:rsidP="002A6F92">
      <w:pPr>
        <w:pBdr>
          <w:bottom w:val="single" w:sz="6" w:space="1" w:color="auto"/>
        </w:pBdr>
      </w:pPr>
      <w:r>
        <w:rPr>
          <w:rFonts w:hint="eastAsia"/>
        </w:rPr>
        <w:t>由於以上將</w:t>
      </w:r>
      <w:r>
        <w:rPr>
          <w:rFonts w:hint="eastAsia"/>
        </w:rPr>
        <w:t xml:space="preserve">batch_size = 4 </w:t>
      </w:r>
      <w:r>
        <w:rPr>
          <w:rFonts w:hint="eastAsia"/>
        </w:rPr>
        <w:t>的時候其有夠</w:t>
      </w:r>
      <w:r>
        <w:rPr>
          <w:rFonts w:hint="eastAsia"/>
        </w:rPr>
        <w:t>lag</w:t>
      </w:r>
    </w:p>
    <w:p w14:paraId="7F46D202" w14:textId="49BC9F18" w:rsidR="0063610B" w:rsidRDefault="0063610B" w:rsidP="002A6F92">
      <w:pPr>
        <w:pBdr>
          <w:bottom w:val="single" w:sz="6" w:space="1" w:color="auto"/>
        </w:pBdr>
      </w:pPr>
      <w:r>
        <w:rPr>
          <w:rFonts w:hint="eastAsia"/>
        </w:rPr>
        <w:t>所以想說看能不能換個方法能達到差不多的泛化能力而又比以上結構精簡點</w:t>
      </w:r>
    </w:p>
    <w:p w14:paraId="7E70178B" w14:textId="24B03217" w:rsidR="0063610B" w:rsidRDefault="0063610B" w:rsidP="002A6F92">
      <w:pPr>
        <w:pBdr>
          <w:bottom w:val="single" w:sz="6" w:space="1" w:color="auto"/>
        </w:pBdr>
      </w:pPr>
      <w:r>
        <w:t>I</w:t>
      </w:r>
      <w:r>
        <w:rPr>
          <w:rFonts w:hint="eastAsia"/>
        </w:rPr>
        <w:t>nput</w:t>
      </w:r>
      <w:r>
        <w:rPr>
          <w:rFonts w:hint="eastAsia"/>
        </w:rPr>
        <w:t>不變</w:t>
      </w:r>
      <w:r>
        <w:rPr>
          <w:rFonts w:hint="eastAsia"/>
        </w:rPr>
        <w:t>,</w:t>
      </w:r>
      <w:r>
        <w:rPr>
          <w:rFonts w:hint="eastAsia"/>
        </w:rPr>
        <w:t>結構上改變</w:t>
      </w:r>
      <w:r>
        <w:rPr>
          <w:rFonts w:hint="eastAsia"/>
        </w:rPr>
        <w:t>,</w:t>
      </w:r>
    </w:p>
    <w:p w14:paraId="7D7C4D58" w14:textId="4A838CFC" w:rsidR="0063610B" w:rsidRDefault="0063610B" w:rsidP="002A6F92">
      <w:pPr>
        <w:pBdr>
          <w:bottom w:val="single" w:sz="6" w:space="1" w:color="auto"/>
        </w:pBdr>
      </w:pPr>
      <w:r>
        <w:rPr>
          <w:rFonts w:hint="eastAsia"/>
        </w:rPr>
        <w:t>有切</w:t>
      </w:r>
      <w:r>
        <w:rPr>
          <w:rFonts w:hint="eastAsia"/>
        </w:rPr>
        <w:t xml:space="preserve">validation data 5% </w:t>
      </w:r>
    </w:p>
    <w:tbl>
      <w:tblPr>
        <w:tblStyle w:val="aa"/>
        <w:tblW w:w="0" w:type="auto"/>
        <w:tblLook w:val="04A0" w:firstRow="1" w:lastRow="0" w:firstColumn="1" w:lastColumn="0" w:noHBand="0" w:noVBand="1"/>
      </w:tblPr>
      <w:tblGrid>
        <w:gridCol w:w="6948"/>
        <w:gridCol w:w="3014"/>
      </w:tblGrid>
      <w:tr w:rsidR="0063610B" w14:paraId="70696013" w14:textId="77777777" w:rsidTr="007F05AF">
        <w:tc>
          <w:tcPr>
            <w:tcW w:w="6912" w:type="dxa"/>
          </w:tcPr>
          <w:p w14:paraId="301A47F3" w14:textId="2331D5E5" w:rsidR="0063610B" w:rsidRDefault="0063610B" w:rsidP="002A6F92">
            <w:r w:rsidRPr="0063610B">
              <w:rPr>
                <w:noProof/>
              </w:rPr>
              <w:drawing>
                <wp:inline distT="0" distB="0" distL="0" distR="0" wp14:anchorId="49E7843D" wp14:editId="5AAF938D">
                  <wp:extent cx="4274820" cy="239268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74820" cy="2392680"/>
                          </a:xfrm>
                          <a:prstGeom prst="rect">
                            <a:avLst/>
                          </a:prstGeom>
                        </pic:spPr>
                      </pic:pic>
                    </a:graphicData>
                  </a:graphic>
                </wp:inline>
              </w:drawing>
            </w:r>
          </w:p>
        </w:tc>
        <w:tc>
          <w:tcPr>
            <w:tcW w:w="3050" w:type="dxa"/>
          </w:tcPr>
          <w:p w14:paraId="3CD99E1B" w14:textId="77777777" w:rsidR="0063610B" w:rsidRDefault="0063610B" w:rsidP="002A6F92">
            <w:r>
              <w:rPr>
                <w:rFonts w:hint="eastAsia"/>
              </w:rPr>
              <w:t>降低</w:t>
            </w:r>
            <w:r>
              <w:rPr>
                <w:rFonts w:hint="eastAsia"/>
              </w:rPr>
              <w:t>hidden layer</w:t>
            </w:r>
            <w:r>
              <w:rPr>
                <w:rFonts w:hint="eastAsia"/>
              </w:rPr>
              <w:t>層數</w:t>
            </w:r>
            <w:r>
              <w:rPr>
                <w:rFonts w:hint="eastAsia"/>
              </w:rPr>
              <w:t xml:space="preserve"> </w:t>
            </w:r>
            <w:r>
              <w:rPr>
                <w:rFonts w:hint="eastAsia"/>
              </w:rPr>
              <w:t>擴增一層</w:t>
            </w:r>
            <w:r>
              <w:rPr>
                <w:rFonts w:hint="eastAsia"/>
              </w:rPr>
              <w:t xml:space="preserve">LSTM </w:t>
            </w:r>
          </w:p>
          <w:p w14:paraId="2DFEC4FE" w14:textId="77777777" w:rsidR="0063610B" w:rsidRDefault="0063610B" w:rsidP="002A6F92">
            <w:r>
              <w:rPr>
                <w:rFonts w:hint="eastAsia"/>
              </w:rPr>
              <w:t>其績效</w:t>
            </w:r>
          </w:p>
          <w:p w14:paraId="300E9C8A" w14:textId="7ACDCB74" w:rsidR="0063610B" w:rsidRDefault="007112B3" w:rsidP="002A6F92">
            <w:r w:rsidRPr="007112B3">
              <w:rPr>
                <w:noProof/>
              </w:rPr>
              <w:drawing>
                <wp:inline distT="0" distB="0" distL="0" distR="0" wp14:anchorId="440327C9" wp14:editId="4503A606">
                  <wp:extent cx="1760220" cy="388620"/>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760373" cy="388654"/>
                          </a:xfrm>
                          <a:prstGeom prst="rect">
                            <a:avLst/>
                          </a:prstGeom>
                        </pic:spPr>
                      </pic:pic>
                    </a:graphicData>
                  </a:graphic>
                </wp:inline>
              </w:drawing>
            </w:r>
          </w:p>
          <w:p w14:paraId="46836390" w14:textId="2F73BA94" w:rsidR="0063610B" w:rsidRDefault="0063610B" w:rsidP="002A6F92">
            <w:r>
              <w:rPr>
                <w:rFonts w:hint="eastAsia"/>
              </w:rPr>
              <w:t>還是很糟</w:t>
            </w:r>
          </w:p>
          <w:p w14:paraId="7B471123" w14:textId="12FEECC8" w:rsidR="0063610B" w:rsidRDefault="0063610B" w:rsidP="002A6F92">
            <w:r>
              <w:rPr>
                <w:rFonts w:hint="eastAsia"/>
              </w:rPr>
              <w:t>但好像不管怎樣</w:t>
            </w:r>
            <w:r>
              <w:rPr>
                <w:rFonts w:hint="eastAsia"/>
              </w:rPr>
              <w:t>batchsize=4</w:t>
            </w:r>
            <w:r>
              <w:rPr>
                <w:rFonts w:hint="eastAsia"/>
              </w:rPr>
              <w:t>的時候比較好</w:t>
            </w:r>
          </w:p>
        </w:tc>
      </w:tr>
    </w:tbl>
    <w:p w14:paraId="64303CC0" w14:textId="77777777" w:rsidR="0063610B" w:rsidRDefault="0063610B" w:rsidP="002A6F92">
      <w:pPr>
        <w:pBdr>
          <w:bottom w:val="single" w:sz="6" w:space="1" w:color="auto"/>
        </w:pBdr>
      </w:pPr>
    </w:p>
    <w:p w14:paraId="067F7000" w14:textId="77777777" w:rsidR="002A6F92" w:rsidRDefault="002A6F92" w:rsidP="002A6F92">
      <w:pPr>
        <w:pBdr>
          <w:bottom w:val="single" w:sz="6" w:space="1" w:color="auto"/>
        </w:pBdr>
      </w:pPr>
    </w:p>
    <w:p w14:paraId="61F8723C" w14:textId="77777777" w:rsidR="002A6F92" w:rsidRDefault="002A6F92" w:rsidP="002A6F92">
      <w:pPr>
        <w:pBdr>
          <w:bottom w:val="single" w:sz="6" w:space="1" w:color="auto"/>
        </w:pBdr>
      </w:pPr>
    </w:p>
    <w:p w14:paraId="17545C0D" w14:textId="4B5C0631" w:rsidR="001A08F7" w:rsidRPr="002B07B3" w:rsidRDefault="001A08F7" w:rsidP="002B07B3">
      <w:pPr>
        <w:pStyle w:val="a7"/>
        <w:numPr>
          <w:ilvl w:val="0"/>
          <w:numId w:val="36"/>
        </w:numPr>
        <w:ind w:leftChars="0" w:left="482" w:hanging="482"/>
        <w:jc w:val="center"/>
        <w:outlineLvl w:val="0"/>
        <w:rPr>
          <w:sz w:val="28"/>
        </w:rPr>
      </w:pPr>
      <w:r w:rsidRPr="002B07B3">
        <w:rPr>
          <w:rFonts w:hint="eastAsia"/>
          <w:sz w:val="28"/>
        </w:rPr>
        <w:t>國泰用電</w:t>
      </w:r>
      <w:r w:rsidRPr="002B07B3">
        <w:rPr>
          <w:sz w:val="28"/>
        </w:rPr>
        <w:t>:</w:t>
      </w:r>
      <w:r w:rsidRPr="002B07B3">
        <w:rPr>
          <w:rFonts w:hint="eastAsia"/>
          <w:sz w:val="28"/>
        </w:rPr>
        <w:t>工作日與非工作日實驗</w:t>
      </w:r>
      <w:r w:rsidRPr="002B07B3">
        <w:rPr>
          <w:sz w:val="28"/>
        </w:rPr>
        <w:t>1</w:t>
      </w:r>
      <w:r>
        <w:rPr>
          <w:rFonts w:hint="eastAsia"/>
          <w:sz w:val="28"/>
        </w:rPr>
        <w:t xml:space="preserve"> </w:t>
      </w:r>
      <w:r>
        <w:rPr>
          <w:sz w:val="28"/>
        </w:rPr>
        <w:t>–</w:t>
      </w:r>
      <w:r>
        <w:rPr>
          <w:rFonts w:hint="eastAsia"/>
          <w:sz w:val="28"/>
        </w:rPr>
        <w:t xml:space="preserve"> LSTM</w:t>
      </w:r>
      <w:r>
        <w:rPr>
          <w:rFonts w:hint="eastAsia"/>
          <w:sz w:val="28"/>
        </w:rPr>
        <w:t>系列</w:t>
      </w:r>
    </w:p>
    <w:p w14:paraId="63A83FBD" w14:textId="0F55AF5A" w:rsidR="001A08F7" w:rsidRDefault="001A08F7" w:rsidP="002B07B3">
      <w:pPr>
        <w:jc w:val="center"/>
      </w:pPr>
      <w:r>
        <w:rPr>
          <w:rFonts w:hint="eastAsia"/>
        </w:rPr>
        <w:t>(</w:t>
      </w:r>
      <w:r>
        <w:rPr>
          <w:rFonts w:hint="eastAsia"/>
        </w:rPr>
        <w:t>先整體</w:t>
      </w:r>
      <w:r>
        <w:rPr>
          <w:rFonts w:hint="eastAsia"/>
        </w:rPr>
        <w:t>Normalization</w:t>
      </w:r>
      <w:r>
        <w:rPr>
          <w:rFonts w:hint="eastAsia"/>
        </w:rPr>
        <w:t>再拆</w:t>
      </w:r>
      <w:r>
        <w:rPr>
          <w:rFonts w:hint="eastAsia"/>
        </w:rPr>
        <w:t>Train/test)</w:t>
      </w:r>
    </w:p>
    <w:p w14:paraId="35865144" w14:textId="05555A2A" w:rsidR="001A08F7" w:rsidRDefault="001A08F7" w:rsidP="002B07B3">
      <w:pPr>
        <w:jc w:val="center"/>
      </w:pPr>
      <w:r>
        <w:rPr>
          <w:rFonts w:hint="eastAsia"/>
        </w:rPr>
        <w:t>(1</w:t>
      </w:r>
      <w:r>
        <w:rPr>
          <w:rFonts w:hint="eastAsia"/>
        </w:rPr>
        <w:t>月至</w:t>
      </w:r>
      <w:r>
        <w:rPr>
          <w:rFonts w:hint="eastAsia"/>
        </w:rPr>
        <w:t>11</w:t>
      </w:r>
      <w:r>
        <w:rPr>
          <w:rFonts w:hint="eastAsia"/>
        </w:rPr>
        <w:t>月為</w:t>
      </w:r>
      <w:r>
        <w:rPr>
          <w:rFonts w:hint="eastAsia"/>
        </w:rPr>
        <w:t>Training dataset ,</w:t>
      </w:r>
      <w:r>
        <w:rPr>
          <w:rFonts w:hint="eastAsia"/>
        </w:rPr>
        <w:t>各別</w:t>
      </w:r>
      <w:r>
        <w:rPr>
          <w:rFonts w:hint="eastAsia"/>
        </w:rPr>
        <w:t>feature</w:t>
      </w:r>
      <w:r>
        <w:rPr>
          <w:rFonts w:hint="eastAsia"/>
        </w:rPr>
        <w:t>除以最大值</w:t>
      </w:r>
      <w:r>
        <w:rPr>
          <w:rFonts w:hint="eastAsia"/>
        </w:rPr>
        <w:t>)</w:t>
      </w:r>
    </w:p>
    <w:p w14:paraId="2C9C83E9" w14:textId="03465F01" w:rsidR="0062634E" w:rsidRDefault="001A08F7" w:rsidP="002B07B3">
      <w:pPr>
        <w:jc w:val="center"/>
      </w:pPr>
      <w:r>
        <w:rPr>
          <w:rFonts w:hint="eastAsia"/>
        </w:rPr>
        <w:t>(12</w:t>
      </w:r>
      <w:r>
        <w:rPr>
          <w:rFonts w:hint="eastAsia"/>
        </w:rPr>
        <w:t>月為</w:t>
      </w:r>
      <w:r>
        <w:rPr>
          <w:rFonts w:hint="eastAsia"/>
        </w:rPr>
        <w:t xml:space="preserve">Tese dataset </w:t>
      </w:r>
      <w:r>
        <w:rPr>
          <w:rFonts w:hint="eastAsia"/>
        </w:rPr>
        <w:t>除以</w:t>
      </w:r>
      <w:r>
        <w:rPr>
          <w:rFonts w:hint="eastAsia"/>
        </w:rPr>
        <w:t>training dataset</w:t>
      </w:r>
      <w:r>
        <w:rPr>
          <w:rFonts w:hint="eastAsia"/>
        </w:rPr>
        <w:t>各別</w:t>
      </w:r>
      <w:r>
        <w:rPr>
          <w:rFonts w:hint="eastAsia"/>
        </w:rPr>
        <w:t>feature</w:t>
      </w:r>
      <w:r>
        <w:rPr>
          <w:rFonts w:hint="eastAsia"/>
        </w:rPr>
        <w:t>最大值</w:t>
      </w:r>
      <w:r>
        <w:rPr>
          <w:rFonts w:hint="eastAsia"/>
        </w:rPr>
        <w:t>)</w:t>
      </w:r>
    </w:p>
    <w:p w14:paraId="3DB7514D" w14:textId="77777777" w:rsidR="001A08F7" w:rsidRDefault="001A08F7" w:rsidP="002B07B3">
      <w:pPr>
        <w:jc w:val="center"/>
      </w:pPr>
    </w:p>
    <w:p w14:paraId="794E4C7A" w14:textId="15C1988C" w:rsidR="00F24E55" w:rsidRDefault="00F24E55" w:rsidP="00DD4CC6">
      <w:r>
        <w:rPr>
          <w:rFonts w:hint="eastAsia"/>
        </w:rPr>
        <w:t>2020.05.21 Zhi-Hong</w:t>
      </w:r>
      <w:r w:rsidR="0062634E">
        <w:rPr>
          <w:rFonts w:hint="eastAsia"/>
        </w:rPr>
        <w:t xml:space="preserve"> </w:t>
      </w:r>
    </w:p>
    <w:p w14:paraId="12797825" w14:textId="08D02BE1" w:rsidR="00F24E55" w:rsidRDefault="00F24E55" w:rsidP="00DD4CC6">
      <w:r>
        <w:rPr>
          <w:rFonts w:hint="eastAsia"/>
        </w:rPr>
        <w:t>目前針對上次整合工作日以及非工作日的績效做個紀錄</w:t>
      </w:r>
    </w:p>
    <w:p w14:paraId="0BB1C00A" w14:textId="77777777" w:rsidR="0062634E" w:rsidRDefault="0062634E" w:rsidP="0062634E">
      <w:r>
        <w:rPr>
          <w:rFonts w:hint="eastAsia"/>
        </w:rPr>
        <w:t>根據</w:t>
      </w:r>
      <w:r>
        <w:rPr>
          <w:rFonts w:hint="eastAsia"/>
        </w:rPr>
        <w:t>5/14</w:t>
      </w:r>
      <w:r>
        <w:rPr>
          <w:rFonts w:hint="eastAsia"/>
        </w:rPr>
        <w:t>工作日以及上次的非工作日做一次統整</w:t>
      </w:r>
      <w:r>
        <w:rPr>
          <w:rFonts w:hint="eastAsia"/>
        </w:rPr>
        <w:t xml:space="preserve"> </w:t>
      </w:r>
      <w:r>
        <w:rPr>
          <w:rFonts w:hint="eastAsia"/>
        </w:rPr>
        <w:t>做出完整</w:t>
      </w:r>
      <w:r>
        <w:rPr>
          <w:rFonts w:hint="eastAsia"/>
        </w:rPr>
        <w:t>12</w:t>
      </w:r>
      <w:r>
        <w:rPr>
          <w:rFonts w:hint="eastAsia"/>
        </w:rPr>
        <w:t>月的評估</w:t>
      </w:r>
    </w:p>
    <w:p w14:paraId="3D20E732" w14:textId="77777777" w:rsidR="0062634E" w:rsidRDefault="0062634E" w:rsidP="0062634E">
      <w:r>
        <w:rPr>
          <w:rFonts w:hint="eastAsia"/>
        </w:rPr>
        <w:t>其績效為</w:t>
      </w:r>
      <w:r>
        <w:rPr>
          <w:rFonts w:hint="eastAsia"/>
        </w:rPr>
        <w:t>:</w:t>
      </w:r>
    </w:p>
    <w:p w14:paraId="32523F68" w14:textId="77777777" w:rsidR="0062634E" w:rsidRDefault="0062634E" w:rsidP="0062634E">
      <w:pPr>
        <w:pStyle w:val="a7"/>
        <w:numPr>
          <w:ilvl w:val="1"/>
          <w:numId w:val="34"/>
        </w:numPr>
        <w:ind w:leftChars="0"/>
      </w:pPr>
      <w:r>
        <w:rPr>
          <w:rFonts w:hint="eastAsia"/>
        </w:rPr>
        <w:t>MAPE:</w:t>
      </w:r>
      <w:r w:rsidRPr="0062634E">
        <w:t xml:space="preserve"> 0.04005018883428556</w:t>
      </w:r>
    </w:p>
    <w:p w14:paraId="1857553F" w14:textId="77777777" w:rsidR="0062634E" w:rsidRDefault="0062634E" w:rsidP="0062634E">
      <w:pPr>
        <w:pStyle w:val="a7"/>
        <w:numPr>
          <w:ilvl w:val="1"/>
          <w:numId w:val="34"/>
        </w:numPr>
        <w:ind w:leftChars="0"/>
      </w:pPr>
      <w:r>
        <w:rPr>
          <w:rFonts w:hint="eastAsia"/>
        </w:rPr>
        <w:t>RMSE:</w:t>
      </w:r>
      <w:r w:rsidRPr="0062634E">
        <w:t xml:space="preserve"> 13.16633498954641</w:t>
      </w:r>
    </w:p>
    <w:p w14:paraId="524A692D" w14:textId="77777777" w:rsidR="0062634E" w:rsidRDefault="0062634E" w:rsidP="00DD4CC6"/>
    <w:p w14:paraId="352FFE9A" w14:textId="08CE33F4" w:rsidR="00F24E55" w:rsidRDefault="00F24E55" w:rsidP="00DD4CC6">
      <w:r>
        <w:rPr>
          <w:rFonts w:hint="eastAsia"/>
        </w:rPr>
        <w:t>非工作日部分有將驗證資料急切固定筆數以及</w:t>
      </w:r>
      <w:r>
        <w:rPr>
          <w:rFonts w:hint="eastAsia"/>
        </w:rPr>
        <w:t>index</w:t>
      </w:r>
      <w:r>
        <w:rPr>
          <w:rFonts w:hint="eastAsia"/>
        </w:rPr>
        <w:t>出來</w:t>
      </w:r>
    </w:p>
    <w:p w14:paraId="215D02E8" w14:textId="77777777" w:rsidR="00F24E55" w:rsidRDefault="00F24E55" w:rsidP="00DD4CC6"/>
    <w:p w14:paraId="2FD6DD25" w14:textId="6D8B5551" w:rsidR="00F24E55" w:rsidRDefault="00F24E55" w:rsidP="002B07B3">
      <w:pPr>
        <w:pStyle w:val="a7"/>
        <w:numPr>
          <w:ilvl w:val="0"/>
          <w:numId w:val="33"/>
        </w:numPr>
        <w:ind w:leftChars="0"/>
      </w:pPr>
      <w:r>
        <w:rPr>
          <w:rFonts w:hint="eastAsia"/>
        </w:rPr>
        <w:t>驗證資料集共取</w:t>
      </w:r>
      <w:r>
        <w:rPr>
          <w:rFonts w:hint="eastAsia"/>
        </w:rPr>
        <w:t>6</w:t>
      </w:r>
      <w:r>
        <w:rPr>
          <w:rFonts w:hint="eastAsia"/>
        </w:rPr>
        <w:t>筆</w:t>
      </w:r>
      <w:r>
        <w:rPr>
          <w:rFonts w:hint="eastAsia"/>
        </w:rPr>
        <w:t>,</w:t>
      </w:r>
      <w:r>
        <w:rPr>
          <w:rFonts w:hint="eastAsia"/>
        </w:rPr>
        <w:t>依序為</w:t>
      </w:r>
      <w:r>
        <w:rPr>
          <w:rFonts w:hint="eastAsia"/>
        </w:rPr>
        <w:t xml:space="preserve"> </w:t>
      </w:r>
      <w:r w:rsidR="00DD3AD1">
        <w:rPr>
          <w:rFonts w:hint="eastAsia"/>
        </w:rPr>
        <w:t>non-working day</w:t>
      </w:r>
      <w:r>
        <w:rPr>
          <w:rFonts w:hint="eastAsia"/>
        </w:rPr>
        <w:t>_training dataset</w:t>
      </w:r>
      <w:r>
        <w:rPr>
          <w:rFonts w:hint="eastAsia"/>
        </w:rPr>
        <w:t>的第</w:t>
      </w:r>
      <w:r>
        <w:rPr>
          <w:rFonts w:hint="eastAsia"/>
        </w:rPr>
        <w:t>5,20,35,50,65,80</w:t>
      </w:r>
      <w:r>
        <w:rPr>
          <w:rFonts w:hint="eastAsia"/>
        </w:rPr>
        <w:t>筆</w:t>
      </w:r>
    </w:p>
    <w:p w14:paraId="6E93F743" w14:textId="4E608D89" w:rsidR="00F24E55" w:rsidRDefault="00DD3AD1" w:rsidP="002B07B3">
      <w:pPr>
        <w:pStyle w:val="a7"/>
        <w:numPr>
          <w:ilvl w:val="0"/>
          <w:numId w:val="33"/>
        </w:numPr>
        <w:ind w:leftChars="0"/>
      </w:pPr>
      <w:r>
        <w:rPr>
          <w:rFonts w:hint="eastAsia"/>
        </w:rPr>
        <w:t>non-working day</w:t>
      </w:r>
      <w:r w:rsidR="00F24E55">
        <w:rPr>
          <w:rFonts w:hint="eastAsia"/>
        </w:rPr>
        <w:t>的</w:t>
      </w:r>
      <w:r w:rsidR="00F24E55">
        <w:rPr>
          <w:rFonts w:hint="eastAsia"/>
        </w:rPr>
        <w:t>feature</w:t>
      </w:r>
      <w:r w:rsidR="00F24E55">
        <w:rPr>
          <w:rFonts w:hint="eastAsia"/>
        </w:rPr>
        <w:t>跟</w:t>
      </w:r>
      <w:r w:rsidR="00F24E55">
        <w:rPr>
          <w:rFonts w:hint="eastAsia"/>
        </w:rPr>
        <w:t>5/13</w:t>
      </w:r>
      <w:r w:rsidR="00F24E55">
        <w:rPr>
          <w:rFonts w:hint="eastAsia"/>
        </w:rPr>
        <w:t>號的紀錄一致不變</w:t>
      </w:r>
    </w:p>
    <w:p w14:paraId="46FF32AA" w14:textId="1DEC903D" w:rsidR="00F24E55" w:rsidRDefault="00F24E55" w:rsidP="002B07B3">
      <w:pPr>
        <w:pStyle w:val="a7"/>
        <w:numPr>
          <w:ilvl w:val="0"/>
          <w:numId w:val="33"/>
        </w:numPr>
        <w:ind w:leftChars="0"/>
      </w:pPr>
      <w:r>
        <w:rPr>
          <w:rFonts w:hint="eastAsia"/>
        </w:rPr>
        <w:t>架構的部分有稍微更改</w:t>
      </w:r>
    </w:p>
    <w:tbl>
      <w:tblPr>
        <w:tblStyle w:val="aa"/>
        <w:tblW w:w="0" w:type="auto"/>
        <w:tblLayout w:type="fixed"/>
        <w:tblLook w:val="04A0" w:firstRow="1" w:lastRow="0" w:firstColumn="1" w:lastColumn="0" w:noHBand="0" w:noVBand="1"/>
      </w:tblPr>
      <w:tblGrid>
        <w:gridCol w:w="7479"/>
        <w:gridCol w:w="2483"/>
      </w:tblGrid>
      <w:tr w:rsidR="00F24E55" w14:paraId="5BE6F984" w14:textId="77777777" w:rsidTr="002B07B3">
        <w:tc>
          <w:tcPr>
            <w:tcW w:w="7479" w:type="dxa"/>
          </w:tcPr>
          <w:p w14:paraId="00F53441" w14:textId="1CA624A7" w:rsidR="00F24E55" w:rsidRDefault="00D44181" w:rsidP="00D44181">
            <w:r w:rsidRPr="00D44181">
              <w:rPr>
                <w:noProof/>
              </w:rPr>
              <w:drawing>
                <wp:inline distT="0" distB="0" distL="0" distR="0" wp14:anchorId="7841476E" wp14:editId="74DF953A">
                  <wp:extent cx="4602480" cy="2632710"/>
                  <wp:effectExtent l="0" t="0" r="762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02480" cy="2632710"/>
                          </a:xfrm>
                          <a:prstGeom prst="rect">
                            <a:avLst/>
                          </a:prstGeom>
                        </pic:spPr>
                      </pic:pic>
                    </a:graphicData>
                  </a:graphic>
                </wp:inline>
              </w:drawing>
            </w:r>
          </w:p>
        </w:tc>
        <w:tc>
          <w:tcPr>
            <w:tcW w:w="2483" w:type="dxa"/>
          </w:tcPr>
          <w:p w14:paraId="51CAA865" w14:textId="77777777" w:rsidR="00F24E55" w:rsidRDefault="00F24E55" w:rsidP="00DD4CC6">
            <w:r>
              <w:rPr>
                <w:rFonts w:hint="eastAsia"/>
              </w:rPr>
              <w:t>考慮到</w:t>
            </w:r>
            <w:r>
              <w:rPr>
                <w:rFonts w:hint="eastAsia"/>
              </w:rPr>
              <w:t>dataset</w:t>
            </w:r>
            <w:r>
              <w:rPr>
                <w:rFonts w:hint="eastAsia"/>
              </w:rPr>
              <w:t>過少</w:t>
            </w:r>
            <w:r>
              <w:rPr>
                <w:rFonts w:hint="eastAsia"/>
              </w:rPr>
              <w:t>,</w:t>
            </w:r>
            <w:r>
              <w:rPr>
                <w:rFonts w:hint="eastAsia"/>
              </w:rPr>
              <w:t>因此將</w:t>
            </w:r>
            <w:r>
              <w:rPr>
                <w:rFonts w:hint="eastAsia"/>
              </w:rPr>
              <w:t>batch_size</w:t>
            </w:r>
            <w:r>
              <w:rPr>
                <w:rFonts w:hint="eastAsia"/>
              </w:rPr>
              <w:t>調低</w:t>
            </w:r>
          </w:p>
          <w:p w14:paraId="4717053D" w14:textId="77777777" w:rsidR="00F24E55" w:rsidRDefault="00F24E55" w:rsidP="00DD4CC6">
            <w:r>
              <w:rPr>
                <w:rFonts w:hint="eastAsia"/>
              </w:rPr>
              <w:t>然後</w:t>
            </w:r>
            <w:r>
              <w:rPr>
                <w:rFonts w:hint="eastAsia"/>
              </w:rPr>
              <w:t>LR</w:t>
            </w:r>
            <w:r>
              <w:rPr>
                <w:rFonts w:hint="eastAsia"/>
              </w:rPr>
              <w:t>的</w:t>
            </w:r>
            <w:r>
              <w:rPr>
                <w:rFonts w:hint="eastAsia"/>
              </w:rPr>
              <w:t>factor</w:t>
            </w:r>
            <w:r>
              <w:rPr>
                <w:rFonts w:hint="eastAsia"/>
              </w:rPr>
              <w:t>改為</w:t>
            </w:r>
            <w:r>
              <w:rPr>
                <w:rFonts w:hint="eastAsia"/>
              </w:rPr>
              <w:t>0.7</w:t>
            </w:r>
          </w:p>
          <w:p w14:paraId="5930D152" w14:textId="77777777" w:rsidR="00F24E55" w:rsidRDefault="00F24E55" w:rsidP="00DD4CC6"/>
          <w:p w14:paraId="59E25BC2" w14:textId="5EC8594F" w:rsidR="00F24E55" w:rsidRDefault="00F24E55" w:rsidP="00DD4CC6"/>
        </w:tc>
      </w:tr>
      <w:tr w:rsidR="00F24E55" w14:paraId="3DF1B21B" w14:textId="77777777" w:rsidTr="002B07B3">
        <w:tc>
          <w:tcPr>
            <w:tcW w:w="7479" w:type="dxa"/>
          </w:tcPr>
          <w:p w14:paraId="5A918807" w14:textId="1A1FD867" w:rsidR="00F24E55" w:rsidRDefault="0062634E" w:rsidP="002B07B3">
            <w:pPr>
              <w:jc w:val="center"/>
            </w:pPr>
            <w:r>
              <w:rPr>
                <w:rFonts w:hint="eastAsia"/>
              </w:rPr>
              <w:t>Holiday Ensumble</w:t>
            </w:r>
          </w:p>
          <w:p w14:paraId="3916FCE3" w14:textId="48F67923" w:rsidR="0062634E" w:rsidRPr="00F24E55" w:rsidRDefault="0062634E" w:rsidP="002B07B3">
            <w:pPr>
              <w:jc w:val="center"/>
            </w:pPr>
            <w:r w:rsidRPr="00F24E55">
              <w:rPr>
                <w:noProof/>
              </w:rPr>
              <w:lastRenderedPageBreak/>
              <w:drawing>
                <wp:inline distT="0" distB="0" distL="0" distR="0" wp14:anchorId="32921CD7" wp14:editId="30AF7B8F">
                  <wp:extent cx="2445327" cy="2604654"/>
                  <wp:effectExtent l="0" t="0" r="0" b="571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42497" cy="2601640"/>
                          </a:xfrm>
                          <a:prstGeom prst="rect">
                            <a:avLst/>
                          </a:prstGeom>
                        </pic:spPr>
                      </pic:pic>
                    </a:graphicData>
                  </a:graphic>
                </wp:inline>
              </w:drawing>
            </w:r>
          </w:p>
        </w:tc>
        <w:tc>
          <w:tcPr>
            <w:tcW w:w="2483" w:type="dxa"/>
          </w:tcPr>
          <w:p w14:paraId="44525DAD" w14:textId="77777777" w:rsidR="00F24E55" w:rsidRDefault="00F24E55" w:rsidP="00DD4CC6">
            <w:r>
              <w:rPr>
                <w:rFonts w:hint="eastAsia"/>
              </w:rPr>
              <w:lastRenderedPageBreak/>
              <w:t>這個是根據上面的架構所跑的</w:t>
            </w:r>
            <w:r>
              <w:rPr>
                <w:rFonts w:hint="eastAsia"/>
              </w:rPr>
              <w:t>10</w:t>
            </w:r>
            <w:r>
              <w:rPr>
                <w:rFonts w:hint="eastAsia"/>
              </w:rPr>
              <w:t>次結果</w:t>
            </w:r>
          </w:p>
          <w:p w14:paraId="7F091804" w14:textId="77777777" w:rsidR="00F24E55" w:rsidRDefault="00F24E55" w:rsidP="00DD4CC6">
            <w:r>
              <w:rPr>
                <w:rFonts w:hint="eastAsia"/>
              </w:rPr>
              <w:t>因為</w:t>
            </w:r>
            <w:r>
              <w:rPr>
                <w:rFonts w:hint="eastAsia"/>
              </w:rPr>
              <w:t>batch_size</w:t>
            </w:r>
            <w:r>
              <w:rPr>
                <w:rFonts w:hint="eastAsia"/>
              </w:rPr>
              <w:t>調低</w:t>
            </w:r>
          </w:p>
          <w:p w14:paraId="47322D56" w14:textId="77777777" w:rsidR="00F24E55" w:rsidRDefault="00F24E55" w:rsidP="00DD4CC6">
            <w:r>
              <w:rPr>
                <w:rFonts w:hint="eastAsia"/>
              </w:rPr>
              <w:t>所以我這台很常出現</w:t>
            </w:r>
            <w:r>
              <w:rPr>
                <w:rFonts w:hint="eastAsia"/>
              </w:rPr>
              <w:t>GPU</w:t>
            </w:r>
            <w:r>
              <w:rPr>
                <w:rFonts w:hint="eastAsia"/>
              </w:rPr>
              <w:t>掛掉的情況</w:t>
            </w:r>
          </w:p>
          <w:p w14:paraId="7160E80B" w14:textId="77777777" w:rsidR="00F24E55" w:rsidRDefault="00F24E55" w:rsidP="00DD4CC6">
            <w:r>
              <w:rPr>
                <w:rFonts w:hint="eastAsia"/>
              </w:rPr>
              <w:t>但還是勉強練得出來</w:t>
            </w:r>
          </w:p>
          <w:p w14:paraId="2DB2EDE6" w14:textId="075A3187" w:rsidR="00F24E55" w:rsidRDefault="0062634E" w:rsidP="00DD4CC6">
            <w:r>
              <w:lastRenderedPageBreak/>
              <w:t>V</w:t>
            </w:r>
            <w:r>
              <w:rPr>
                <w:rFonts w:hint="eastAsia"/>
              </w:rPr>
              <w:t>al_loss</w:t>
            </w:r>
            <w:r>
              <w:rPr>
                <w:rFonts w:hint="eastAsia"/>
              </w:rPr>
              <w:t>基本上都挑低於</w:t>
            </w:r>
            <w:r>
              <w:rPr>
                <w:rFonts w:hint="eastAsia"/>
              </w:rPr>
              <w:t>0.00</w:t>
            </w:r>
            <w:r w:rsidR="00690006">
              <w:rPr>
                <w:rFonts w:hint="eastAsia"/>
              </w:rPr>
              <w:t>4</w:t>
            </w:r>
            <w:r w:rsidR="00690006">
              <w:rPr>
                <w:rFonts w:hint="eastAsia"/>
              </w:rPr>
              <w:t>以下</w:t>
            </w:r>
            <w:r>
              <w:rPr>
                <w:rFonts w:hint="eastAsia"/>
              </w:rPr>
              <w:t>的</w:t>
            </w:r>
            <w:r>
              <w:rPr>
                <w:rFonts w:hint="eastAsia"/>
              </w:rPr>
              <w:t xml:space="preserve"> </w:t>
            </w:r>
          </w:p>
          <w:p w14:paraId="11346065" w14:textId="77777777" w:rsidR="00F24E55" w:rsidRDefault="00F24E55" w:rsidP="00DD4CC6"/>
          <w:p w14:paraId="10803755" w14:textId="77777777" w:rsidR="00F24E55" w:rsidRDefault="00F24E55" w:rsidP="00DD4CC6">
            <w:r>
              <w:rPr>
                <w:rFonts w:hint="eastAsia"/>
              </w:rPr>
              <w:t>其集成為</w:t>
            </w:r>
            <w:r>
              <w:rPr>
                <w:rFonts w:hint="eastAsia"/>
              </w:rPr>
              <w:t>5.2%</w:t>
            </w:r>
          </w:p>
          <w:p w14:paraId="41F06223" w14:textId="0A023192" w:rsidR="00F24E55" w:rsidRDefault="00F24E55" w:rsidP="00DD4CC6">
            <w:r>
              <w:rPr>
                <w:rFonts w:hint="eastAsia"/>
              </w:rPr>
              <w:t>直接平均</w:t>
            </w:r>
            <w:r>
              <w:rPr>
                <w:rFonts w:hint="eastAsia"/>
              </w:rPr>
              <w:t>5.7%</w:t>
            </w:r>
          </w:p>
        </w:tc>
      </w:tr>
    </w:tbl>
    <w:p w14:paraId="2ABCA043" w14:textId="6E03D581" w:rsidR="00F24E55" w:rsidRDefault="0062634E" w:rsidP="00DD4CC6">
      <w:r>
        <w:rPr>
          <w:rFonts w:hint="eastAsia"/>
        </w:rPr>
        <w:lastRenderedPageBreak/>
        <w:t>以下做出本次結論</w:t>
      </w:r>
      <w:r>
        <w:rPr>
          <w:rFonts w:hint="eastAsia"/>
        </w:rPr>
        <w:t>:</w:t>
      </w:r>
    </w:p>
    <w:p w14:paraId="2422A5F5" w14:textId="2C37A04F" w:rsidR="0062634E" w:rsidRDefault="0062634E" w:rsidP="002B07B3">
      <w:pPr>
        <w:pStyle w:val="a7"/>
        <w:numPr>
          <w:ilvl w:val="0"/>
          <w:numId w:val="35"/>
        </w:numPr>
        <w:ind w:leftChars="0"/>
      </w:pPr>
      <w:r>
        <w:rPr>
          <w:rFonts w:hint="eastAsia"/>
        </w:rPr>
        <w:t>非工作日的</w:t>
      </w:r>
      <w:r>
        <w:rPr>
          <w:rFonts w:hint="eastAsia"/>
        </w:rPr>
        <w:t xml:space="preserve">dataset </w:t>
      </w:r>
      <w:r>
        <w:rPr>
          <w:rFonts w:hint="eastAsia"/>
        </w:rPr>
        <w:t>太少</w:t>
      </w:r>
      <w:r>
        <w:rPr>
          <w:rFonts w:hint="eastAsia"/>
        </w:rPr>
        <w:t xml:space="preserve"> </w:t>
      </w:r>
      <w:r>
        <w:rPr>
          <w:rFonts w:hint="eastAsia"/>
        </w:rPr>
        <w:t>不好練</w:t>
      </w:r>
    </w:p>
    <w:p w14:paraId="6D0DD1A9" w14:textId="131C004F" w:rsidR="0062634E" w:rsidRDefault="0062634E" w:rsidP="002B07B3">
      <w:pPr>
        <w:pStyle w:val="a7"/>
        <w:numPr>
          <w:ilvl w:val="0"/>
          <w:numId w:val="35"/>
        </w:numPr>
        <w:ind w:leftChars="0"/>
      </w:pPr>
      <w:r>
        <w:rPr>
          <w:rFonts w:hint="eastAsia"/>
        </w:rPr>
        <w:t>Validation_data</w:t>
      </w:r>
      <w:r>
        <w:rPr>
          <w:rFonts w:hint="eastAsia"/>
        </w:rPr>
        <w:t>由於受到整體</w:t>
      </w:r>
      <w:r>
        <w:rPr>
          <w:rFonts w:hint="eastAsia"/>
        </w:rPr>
        <w:t>dataset</w:t>
      </w:r>
      <w:r>
        <w:rPr>
          <w:rFonts w:hint="eastAsia"/>
        </w:rPr>
        <w:t>所以受限他的整體代表性</w:t>
      </w:r>
      <w:r>
        <w:rPr>
          <w:rFonts w:hint="eastAsia"/>
        </w:rPr>
        <w:t>,</w:t>
      </w:r>
      <w:r>
        <w:rPr>
          <w:rFonts w:hint="eastAsia"/>
        </w:rPr>
        <w:t>且這次是手動切割</w:t>
      </w:r>
      <w:r>
        <w:rPr>
          <w:rFonts w:hint="eastAsia"/>
        </w:rPr>
        <w:t>,</w:t>
      </w:r>
      <w:r>
        <w:rPr>
          <w:rFonts w:hint="eastAsia"/>
        </w:rPr>
        <w:t>所以不太能完整的代表整體</w:t>
      </w:r>
      <w:r>
        <w:rPr>
          <w:rFonts w:hint="eastAsia"/>
        </w:rPr>
        <w:t>dataset</w:t>
      </w:r>
      <w:r>
        <w:rPr>
          <w:rFonts w:hint="eastAsia"/>
        </w:rPr>
        <w:t>的分布使</w:t>
      </w:r>
      <w:r>
        <w:rPr>
          <w:rFonts w:hint="eastAsia"/>
        </w:rPr>
        <w:t>model</w:t>
      </w:r>
      <w:r>
        <w:rPr>
          <w:rFonts w:hint="eastAsia"/>
        </w:rPr>
        <w:t>能夠有效訓練</w:t>
      </w:r>
    </w:p>
    <w:p w14:paraId="35C65BEE" w14:textId="722FE655" w:rsidR="0062634E" w:rsidRDefault="0062634E" w:rsidP="002B07B3">
      <w:pPr>
        <w:pStyle w:val="a7"/>
        <w:numPr>
          <w:ilvl w:val="0"/>
          <w:numId w:val="35"/>
        </w:numPr>
        <w:ind w:leftChars="0"/>
      </w:pPr>
      <w:r>
        <w:rPr>
          <w:rFonts w:hint="eastAsia"/>
        </w:rPr>
        <w:t>由於整個</w:t>
      </w:r>
      <w:r>
        <w:rPr>
          <w:rFonts w:hint="eastAsia"/>
        </w:rPr>
        <w:t>12</w:t>
      </w:r>
      <w:r>
        <w:rPr>
          <w:rFonts w:hint="eastAsia"/>
        </w:rPr>
        <w:t>月的總體</w:t>
      </w:r>
      <w:r>
        <w:rPr>
          <w:rFonts w:hint="eastAsia"/>
        </w:rPr>
        <w:t>MAPE 4%</w:t>
      </w:r>
      <w:r>
        <w:rPr>
          <w:rFonts w:hint="eastAsia"/>
        </w:rPr>
        <w:t>左右</w:t>
      </w:r>
      <w:r>
        <w:rPr>
          <w:rFonts w:hint="eastAsia"/>
        </w:rPr>
        <w:t>,</w:t>
      </w:r>
      <w:r>
        <w:rPr>
          <w:rFonts w:hint="eastAsia"/>
        </w:rPr>
        <w:t>有一半敗在非工作日的部分</w:t>
      </w:r>
      <w:r>
        <w:rPr>
          <w:rFonts w:hint="eastAsia"/>
        </w:rPr>
        <w:t>,</w:t>
      </w:r>
      <w:r>
        <w:rPr>
          <w:rFonts w:hint="eastAsia"/>
        </w:rPr>
        <w:t>目前在看有什麼辦法可以使非工作日達到</w:t>
      </w:r>
      <w:r>
        <w:rPr>
          <w:rFonts w:hint="eastAsia"/>
        </w:rPr>
        <w:t>4%</w:t>
      </w:r>
      <w:r>
        <w:rPr>
          <w:rFonts w:hint="eastAsia"/>
        </w:rPr>
        <w:t>左右</w:t>
      </w:r>
      <w:r>
        <w:rPr>
          <w:rFonts w:hint="eastAsia"/>
        </w:rPr>
        <w:t>,</w:t>
      </w:r>
      <w:r>
        <w:rPr>
          <w:rFonts w:hint="eastAsia"/>
        </w:rPr>
        <w:t>目前都位於</w:t>
      </w:r>
      <w:r>
        <w:rPr>
          <w:rFonts w:hint="eastAsia"/>
        </w:rPr>
        <w:t>5%~8%,</w:t>
      </w:r>
      <w:r>
        <w:rPr>
          <w:rFonts w:hint="eastAsia"/>
        </w:rPr>
        <w:t>且不好練</w:t>
      </w:r>
    </w:p>
    <w:p w14:paraId="52BDA2C3" w14:textId="77777777" w:rsidR="0062634E" w:rsidRDefault="0062634E" w:rsidP="00DD4CC6"/>
    <w:p w14:paraId="351F4D5D" w14:textId="4EC59059" w:rsidR="008577EE" w:rsidRDefault="008577EE" w:rsidP="00DD4CC6">
      <w:r>
        <w:t>2020.05.14 Zhi-Hong</w:t>
      </w:r>
    </w:p>
    <w:p w14:paraId="2F11891B" w14:textId="434FF82B" w:rsidR="008577EE" w:rsidRDefault="008577EE" w:rsidP="00DD4CC6">
      <w:r>
        <w:rPr>
          <w:rFonts w:hint="eastAsia"/>
        </w:rPr>
        <w:t>回老師</w:t>
      </w:r>
      <w:r>
        <w:rPr>
          <w:rFonts w:hint="eastAsia"/>
        </w:rPr>
        <w:t xml:space="preserve"> </w:t>
      </w:r>
      <w:r>
        <w:rPr>
          <w:rFonts w:hint="eastAsia"/>
        </w:rPr>
        <w:t>這組</w:t>
      </w:r>
      <w:r>
        <w:rPr>
          <w:rFonts w:hint="eastAsia"/>
        </w:rPr>
        <w:t>lr</w:t>
      </w:r>
      <w:r>
        <w:rPr>
          <w:rFonts w:hint="eastAsia"/>
        </w:rPr>
        <w:t>的設定是來自學姊</w:t>
      </w:r>
      <w:r>
        <w:rPr>
          <w:rFonts w:hint="eastAsia"/>
        </w:rPr>
        <w:t xml:space="preserve"> </w:t>
      </w:r>
      <w:r>
        <w:rPr>
          <w:rFonts w:hint="eastAsia"/>
        </w:rPr>
        <w:t>我這邊還沒對此</w:t>
      </w:r>
      <w:r>
        <w:rPr>
          <w:rFonts w:hint="eastAsia"/>
        </w:rPr>
        <w:t>API</w:t>
      </w:r>
      <w:r>
        <w:rPr>
          <w:rFonts w:hint="eastAsia"/>
        </w:rPr>
        <w:t>做任何參數改變的實驗</w:t>
      </w:r>
      <w:r>
        <w:rPr>
          <w:rFonts w:hint="eastAsia"/>
        </w:rPr>
        <w:t>.</w:t>
      </w:r>
    </w:p>
    <w:p w14:paraId="6DF064BB" w14:textId="77777777" w:rsidR="008577EE" w:rsidRPr="008577EE" w:rsidRDefault="008577EE" w:rsidP="00DD4CC6"/>
    <w:p w14:paraId="650CD33D" w14:textId="1A5DD117" w:rsidR="00457763" w:rsidRDefault="00457763" w:rsidP="00DD4CC6">
      <w:r>
        <w:rPr>
          <w:rFonts w:hint="eastAsia"/>
        </w:rPr>
        <w:t>2</w:t>
      </w:r>
      <w:r>
        <w:t>020.05.14</w:t>
      </w:r>
    </w:p>
    <w:p w14:paraId="663D2D61" w14:textId="554AE425" w:rsidR="008577EE" w:rsidRDefault="00457763" w:rsidP="008577EE">
      <w:pPr>
        <w:pStyle w:val="a7"/>
        <w:numPr>
          <w:ilvl w:val="0"/>
          <w:numId w:val="32"/>
        </w:numPr>
        <w:ind w:leftChars="0"/>
      </w:pPr>
      <w:r>
        <w:rPr>
          <w:rFonts w:hint="eastAsia"/>
        </w:rPr>
        <w:t>R</w:t>
      </w:r>
      <w:r>
        <w:t>educeLRonPlateau</w:t>
      </w:r>
      <w:r>
        <w:rPr>
          <w:rFonts w:hint="eastAsia"/>
        </w:rPr>
        <w:t>中的</w:t>
      </w:r>
      <w:r>
        <w:rPr>
          <w:rFonts w:hint="eastAsia"/>
        </w:rPr>
        <w:t>factor = 0.001, min_lr = 0.001</w:t>
      </w:r>
      <w:r>
        <w:rPr>
          <w:rFonts w:hint="eastAsia"/>
        </w:rPr>
        <w:t>。如果</w:t>
      </w:r>
      <w:r>
        <w:rPr>
          <w:rFonts w:hint="eastAsia"/>
        </w:rPr>
        <w:t>i</w:t>
      </w:r>
      <w:r>
        <w:t>nitial</w:t>
      </w:r>
      <w:r w:rsidR="004D27E7">
        <w:t>_lr</w:t>
      </w:r>
      <w:r w:rsidR="004D27E7">
        <w:rPr>
          <w:rFonts w:hint="eastAsia"/>
        </w:rPr>
        <w:t>是</w:t>
      </w:r>
      <w:r w:rsidR="004D27E7">
        <w:rPr>
          <w:rFonts w:hint="eastAsia"/>
        </w:rPr>
        <w:t>1</w:t>
      </w:r>
      <w:r w:rsidR="004D27E7">
        <w:rPr>
          <w:rFonts w:hint="eastAsia"/>
        </w:rPr>
        <w:t>的話，一次的</w:t>
      </w:r>
      <w:r w:rsidR="004D27E7">
        <w:rPr>
          <w:rFonts w:hint="eastAsia"/>
        </w:rPr>
        <w:t>reduce learning rate</w:t>
      </w:r>
      <w:r w:rsidR="004D27E7">
        <w:rPr>
          <w:rFonts w:hint="eastAsia"/>
        </w:rPr>
        <w:t>調整</w:t>
      </w:r>
      <w:r w:rsidR="004D27E7">
        <w:rPr>
          <w:rFonts w:hint="eastAsia"/>
        </w:rPr>
        <w:t>(lr*0.001)</w:t>
      </w:r>
      <w:r w:rsidR="004D27E7">
        <w:rPr>
          <w:rFonts w:hint="eastAsia"/>
        </w:rPr>
        <w:t>就達到</w:t>
      </w:r>
      <w:r w:rsidR="004D27E7">
        <w:rPr>
          <w:rFonts w:hint="eastAsia"/>
        </w:rPr>
        <w:t>min_lr</w:t>
      </w:r>
      <w:r w:rsidR="004D27E7">
        <w:rPr>
          <w:rFonts w:hint="eastAsia"/>
        </w:rPr>
        <w:t>，後續此</w:t>
      </w:r>
      <w:r w:rsidR="004D27E7">
        <w:rPr>
          <w:rFonts w:hint="eastAsia"/>
        </w:rPr>
        <w:t>API</w:t>
      </w:r>
      <w:r w:rsidR="004D27E7">
        <w:rPr>
          <w:rFonts w:hint="eastAsia"/>
        </w:rPr>
        <w:t>就沒有作用了，對吧？</w:t>
      </w:r>
    </w:p>
    <w:p w14:paraId="68ABE63C" w14:textId="77777777" w:rsidR="00457763" w:rsidRDefault="00457763" w:rsidP="00DD4CC6"/>
    <w:p w14:paraId="4BFB71D9" w14:textId="2B0B2164" w:rsidR="00006129" w:rsidRDefault="00006129" w:rsidP="00DD4CC6">
      <w:r>
        <w:rPr>
          <w:rFonts w:hint="eastAsia"/>
        </w:rPr>
        <w:t>2020.05.13</w:t>
      </w:r>
    </w:p>
    <w:p w14:paraId="6E97829B" w14:textId="527CC154" w:rsidR="00006129" w:rsidRDefault="00006129" w:rsidP="00DD4CC6">
      <w:r>
        <w:rPr>
          <w:rFonts w:hint="eastAsia"/>
        </w:rPr>
        <w:t>目前實驗結果紀錄個</w:t>
      </w:r>
      <w:r>
        <w:rPr>
          <w:rFonts w:hint="eastAsia"/>
        </w:rPr>
        <w:t>:</w:t>
      </w:r>
    </w:p>
    <w:p w14:paraId="17118E42" w14:textId="23F9B80F" w:rsidR="00006129" w:rsidRDefault="00006129" w:rsidP="00DD4CC6">
      <w:r>
        <w:rPr>
          <w:rFonts w:hint="eastAsia"/>
        </w:rPr>
        <w:t>另外回報目前我跟學姊的</w:t>
      </w:r>
      <w:r>
        <w:rPr>
          <w:rFonts w:hint="eastAsia"/>
        </w:rPr>
        <w:t>input</w:t>
      </w:r>
      <w:r>
        <w:rPr>
          <w:rFonts w:hint="eastAsia"/>
        </w:rPr>
        <w:t>差異</w:t>
      </w:r>
    </w:p>
    <w:p w14:paraId="3E16D484" w14:textId="0A6813F4" w:rsidR="00006129" w:rsidRDefault="00006129" w:rsidP="00DD4CC6">
      <w:r>
        <w:rPr>
          <w:rFonts w:hint="eastAsia"/>
        </w:rPr>
        <w:t>目前我跟學姊的</w:t>
      </w:r>
      <w:r>
        <w:rPr>
          <w:rFonts w:hint="eastAsia"/>
        </w:rPr>
        <w:t>input</w:t>
      </w:r>
      <w:r>
        <w:rPr>
          <w:rFonts w:hint="eastAsia"/>
        </w:rPr>
        <w:t>皆為一樣</w:t>
      </w:r>
    </w:p>
    <w:p w14:paraId="75DC539D" w14:textId="4B63BC3C" w:rsidR="00006129" w:rsidRDefault="00006129" w:rsidP="00DD4CC6">
      <w:r>
        <w:rPr>
          <w:rFonts w:hint="eastAsia"/>
        </w:rPr>
        <w:t>目前先將</w:t>
      </w:r>
      <w:r>
        <w:rPr>
          <w:rFonts w:hint="eastAsia"/>
        </w:rPr>
        <w:t>week_update</w:t>
      </w:r>
      <w:r>
        <w:rPr>
          <w:rFonts w:hint="eastAsia"/>
        </w:rPr>
        <w:t>中</w:t>
      </w:r>
      <w:r>
        <w:rPr>
          <w:rFonts w:hint="eastAsia"/>
        </w:rPr>
        <w:t xml:space="preserve">1~5 </w:t>
      </w:r>
      <w:r>
        <w:rPr>
          <w:rFonts w:hint="eastAsia"/>
        </w:rPr>
        <w:t>為工作日</w:t>
      </w:r>
      <w:r>
        <w:rPr>
          <w:rFonts w:hint="eastAsia"/>
        </w:rPr>
        <w:t xml:space="preserve"> 6~7</w:t>
      </w:r>
      <w:r>
        <w:rPr>
          <w:rFonts w:hint="eastAsia"/>
        </w:rPr>
        <w:t>為非工作日拆分</w:t>
      </w:r>
    </w:p>
    <w:p w14:paraId="4C391C84" w14:textId="518AB96D" w:rsidR="00006129" w:rsidRDefault="00006129" w:rsidP="00DD4CC6">
      <w:r>
        <w:rPr>
          <w:rFonts w:hint="eastAsia"/>
        </w:rPr>
        <w:t>為工作日找好</w:t>
      </w:r>
      <w:r>
        <w:rPr>
          <w:rFonts w:hint="eastAsia"/>
        </w:rPr>
        <w:t>model</w:t>
      </w:r>
    </w:p>
    <w:p w14:paraId="55D22C64" w14:textId="7449F942" w:rsidR="00006129" w:rsidRDefault="00006129" w:rsidP="00DD4CC6">
      <w:r>
        <w:t>I</w:t>
      </w:r>
      <w:r>
        <w:rPr>
          <w:rFonts w:hint="eastAsia"/>
        </w:rPr>
        <w:t xml:space="preserve">nput: </w:t>
      </w:r>
    </w:p>
    <w:p w14:paraId="17D61735" w14:textId="4AE490B4" w:rsidR="00006129" w:rsidRDefault="00F24E55" w:rsidP="00006129">
      <w:pPr>
        <w:pStyle w:val="a7"/>
        <w:numPr>
          <w:ilvl w:val="0"/>
          <w:numId w:val="28"/>
        </w:numPr>
        <w:ind w:leftChars="0"/>
      </w:pPr>
      <w:r>
        <w:rPr>
          <w:rFonts w:hint="eastAsia"/>
          <w:color w:val="FF0000"/>
        </w:rPr>
        <w:t>Past two day of same week_update</w:t>
      </w:r>
      <w:r w:rsidR="00006129">
        <w:rPr>
          <w:rFonts w:hint="eastAsia"/>
        </w:rPr>
        <w:t xml:space="preserve"> of per 15mins of </w:t>
      </w:r>
      <w:r w:rsidR="00006129" w:rsidRPr="00750BF9">
        <w:t xml:space="preserve">'measure', 'Period_transform', </w:t>
      </w:r>
      <w:r w:rsidR="00006129">
        <w:rPr>
          <w:rFonts w:hint="eastAsia"/>
        </w:rPr>
        <w:t>w</w:t>
      </w:r>
      <w:r w:rsidR="00006129" w:rsidRPr="00750BF9">
        <w:t>eek_update','isHoliday','dayOfYear_transform', 'Temp_H', 'Hour', 'Minute'</w:t>
      </w:r>
    </w:p>
    <w:p w14:paraId="73B6A147" w14:textId="00744C6A" w:rsidR="00006129" w:rsidRDefault="00006129" w:rsidP="00457763">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w:t>
      </w:r>
      <w:r>
        <w:t>dayOfYear_transform', 'Temp_H'</w:t>
      </w:r>
    </w:p>
    <w:p w14:paraId="0BE5CD61" w14:textId="5C8E721D" w:rsidR="00006129" w:rsidRDefault="00006129" w:rsidP="00DD4CC6">
      <w:r>
        <w:rPr>
          <w:rFonts w:hint="eastAsia"/>
        </w:rPr>
        <w:t>Output:</w:t>
      </w:r>
    </w:p>
    <w:p w14:paraId="29986504" w14:textId="77777777" w:rsidR="00006129" w:rsidRDefault="00006129" w:rsidP="00006129">
      <w:pPr>
        <w:pStyle w:val="a7"/>
        <w:numPr>
          <w:ilvl w:val="0"/>
          <w:numId w:val="28"/>
        </w:numPr>
        <w:ind w:leftChars="0"/>
      </w:pPr>
      <w:r>
        <w:rPr>
          <w:rFonts w:hint="eastAsia"/>
        </w:rPr>
        <w:lastRenderedPageBreak/>
        <w:t>Today of per 15mins of measure.</w:t>
      </w:r>
    </w:p>
    <w:p w14:paraId="084B8141" w14:textId="77777777" w:rsidR="00006129" w:rsidRDefault="00006129" w:rsidP="00DD4CC6"/>
    <w:p w14:paraId="566816F4" w14:textId="396562E7" w:rsidR="00006129" w:rsidRDefault="00006129" w:rsidP="00DD4CC6">
      <w:r>
        <w:rPr>
          <w:rFonts w:hint="eastAsia"/>
        </w:rPr>
        <w:t>但</w:t>
      </w:r>
      <w:r>
        <w:rPr>
          <w:rFonts w:hint="eastAsia"/>
        </w:rPr>
        <w:t>Normalization</w:t>
      </w:r>
      <w:r>
        <w:rPr>
          <w:rFonts w:hint="eastAsia"/>
        </w:rPr>
        <w:t>則有些不同</w:t>
      </w:r>
      <w:r>
        <w:rPr>
          <w:rFonts w:hint="eastAsia"/>
        </w:rPr>
        <w:t xml:space="preserve"> </w:t>
      </w:r>
      <w:r>
        <w:rPr>
          <w:rFonts w:hint="eastAsia"/>
        </w:rPr>
        <w:t>目前正在討論當中</w:t>
      </w:r>
    </w:p>
    <w:p w14:paraId="7D3B1744" w14:textId="6ADE7738" w:rsidR="00006129" w:rsidRDefault="00006129" w:rsidP="00457763">
      <w:pPr>
        <w:pStyle w:val="a7"/>
        <w:numPr>
          <w:ilvl w:val="0"/>
          <w:numId w:val="28"/>
        </w:numPr>
        <w:ind w:leftChars="0"/>
      </w:pPr>
      <w:r>
        <w:rPr>
          <w:rFonts w:hint="eastAsia"/>
        </w:rPr>
        <w:t>我的</w:t>
      </w:r>
      <w:r>
        <w:rPr>
          <w:rFonts w:hint="eastAsia"/>
        </w:rPr>
        <w:t>normalization</w:t>
      </w:r>
      <w:r>
        <w:rPr>
          <w:rFonts w:hint="eastAsia"/>
        </w:rPr>
        <w:t>為</w:t>
      </w:r>
      <w:r>
        <w:rPr>
          <w:rFonts w:hint="eastAsia"/>
        </w:rPr>
        <w:t xml:space="preserve"> all dataset feature value </w:t>
      </w:r>
      <w:r>
        <w:rPr>
          <w:rFonts w:hint="eastAsia"/>
        </w:rPr>
        <w:t>除已</w:t>
      </w:r>
      <w:r>
        <w:rPr>
          <w:rFonts w:hint="eastAsia"/>
        </w:rPr>
        <w:t xml:space="preserve">training dataset feature value </w:t>
      </w:r>
      <w:r>
        <w:rPr>
          <w:rFonts w:hint="eastAsia"/>
        </w:rPr>
        <w:t>最大值</w:t>
      </w:r>
      <w:r>
        <w:rPr>
          <w:rFonts w:hint="eastAsia"/>
        </w:rPr>
        <w:t>(</w:t>
      </w:r>
      <w:r w:rsidRPr="00750BF9">
        <w:t>Period_transform</w:t>
      </w:r>
      <w:r>
        <w:rPr>
          <w:rFonts w:hint="eastAsia"/>
        </w:rPr>
        <w:t xml:space="preserve"> </w:t>
      </w:r>
      <w:r>
        <w:rPr>
          <w:rFonts w:hint="eastAsia"/>
        </w:rPr>
        <w:t>除外</w:t>
      </w:r>
      <w:r>
        <w:rPr>
          <w:rFonts w:hint="eastAsia"/>
        </w:rPr>
        <w:t>)</w:t>
      </w:r>
    </w:p>
    <w:p w14:paraId="2D5AD8BF" w14:textId="4A1ABB35" w:rsidR="00006129" w:rsidRDefault="00006129" w:rsidP="00457763">
      <w:pPr>
        <w:pStyle w:val="a7"/>
        <w:ind w:leftChars="0" w:left="720"/>
      </w:pPr>
      <w:r w:rsidRPr="00006129">
        <w:rPr>
          <w:noProof/>
        </w:rPr>
        <w:drawing>
          <wp:inline distT="0" distB="0" distL="0" distR="0" wp14:anchorId="7E8CC434" wp14:editId="1E5B1903">
            <wp:extent cx="2162175" cy="419100"/>
            <wp:effectExtent l="0" t="0" r="952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61846" cy="419036"/>
                    </a:xfrm>
                    <a:prstGeom prst="rect">
                      <a:avLst/>
                    </a:prstGeom>
                  </pic:spPr>
                </pic:pic>
              </a:graphicData>
            </a:graphic>
          </wp:inline>
        </w:drawing>
      </w:r>
    </w:p>
    <w:p w14:paraId="5804A313" w14:textId="77777777" w:rsidR="00006129" w:rsidRDefault="00006129" w:rsidP="00DD4CC6">
      <w:r>
        <w:rPr>
          <w:rFonts w:hint="eastAsia"/>
        </w:rPr>
        <w:t>學姊的則是</w:t>
      </w:r>
    </w:p>
    <w:p w14:paraId="7DD76F26" w14:textId="5107A53C" w:rsidR="00006129" w:rsidRDefault="00006129" w:rsidP="00457763">
      <w:pPr>
        <w:pStyle w:val="a7"/>
        <w:numPr>
          <w:ilvl w:val="0"/>
          <w:numId w:val="28"/>
        </w:numPr>
        <w:ind w:leftChars="0"/>
      </w:pPr>
      <w:r>
        <w:rPr>
          <w:rFonts w:hint="eastAsia"/>
        </w:rPr>
        <w:t>將</w:t>
      </w:r>
      <w:r>
        <w:rPr>
          <w:rFonts w:hint="eastAsia"/>
        </w:rPr>
        <w:t xml:space="preserve">training and test </w:t>
      </w:r>
      <w:r>
        <w:rPr>
          <w:rFonts w:hint="eastAsia"/>
        </w:rPr>
        <w:t>先合併</w:t>
      </w:r>
      <w:r>
        <w:rPr>
          <w:rFonts w:hint="eastAsia"/>
        </w:rPr>
        <w:t xml:space="preserve"> </w:t>
      </w:r>
      <w:r>
        <w:rPr>
          <w:rFonts w:hint="eastAsia"/>
        </w:rPr>
        <w:t>在將</w:t>
      </w:r>
      <w:r>
        <w:rPr>
          <w:rFonts w:hint="eastAsia"/>
        </w:rPr>
        <w:t xml:space="preserve">training and test </w:t>
      </w:r>
      <w:r>
        <w:rPr>
          <w:rFonts w:hint="eastAsia"/>
        </w:rPr>
        <w:t>個別轉換</w:t>
      </w:r>
    </w:p>
    <w:p w14:paraId="4EFE926E" w14:textId="3A30CE9B" w:rsidR="00006129" w:rsidRDefault="00006129" w:rsidP="00457763">
      <w:pPr>
        <w:pStyle w:val="a7"/>
        <w:ind w:leftChars="0" w:left="720"/>
      </w:pPr>
      <w:r w:rsidRPr="00006129">
        <w:rPr>
          <w:noProof/>
        </w:rPr>
        <w:drawing>
          <wp:inline distT="0" distB="0" distL="0" distR="0" wp14:anchorId="7D72DB9C" wp14:editId="3E6F6653">
            <wp:extent cx="2647950" cy="135731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48179" cy="1357431"/>
                    </a:xfrm>
                    <a:prstGeom prst="rect">
                      <a:avLst/>
                    </a:prstGeom>
                  </pic:spPr>
                </pic:pic>
              </a:graphicData>
            </a:graphic>
          </wp:inline>
        </w:drawing>
      </w:r>
    </w:p>
    <w:p w14:paraId="6EF9CCD5" w14:textId="3BA0B9E1" w:rsidR="00006129" w:rsidRDefault="00006129" w:rsidP="00006129">
      <w:r>
        <w:rPr>
          <w:rFonts w:hint="eastAsia"/>
        </w:rPr>
        <w:t>兩邊所得出來的值不同，所以這邊學姊在更正成我這邊的正規化並在使用我的</w:t>
      </w:r>
      <w:r>
        <w:rPr>
          <w:rFonts w:hint="eastAsia"/>
        </w:rPr>
        <w:t>model</w:t>
      </w:r>
      <w:r>
        <w:rPr>
          <w:rFonts w:hint="eastAsia"/>
        </w:rPr>
        <w:t>再重複實驗。</w:t>
      </w:r>
    </w:p>
    <w:tbl>
      <w:tblPr>
        <w:tblStyle w:val="aa"/>
        <w:tblW w:w="0" w:type="auto"/>
        <w:tblLook w:val="04A0" w:firstRow="1" w:lastRow="0" w:firstColumn="1" w:lastColumn="0" w:noHBand="0" w:noVBand="1"/>
      </w:tblPr>
      <w:tblGrid>
        <w:gridCol w:w="4617"/>
        <w:gridCol w:w="5345"/>
      </w:tblGrid>
      <w:tr w:rsidR="00006129" w14:paraId="215E1155" w14:textId="77777777" w:rsidTr="00006129">
        <w:tc>
          <w:tcPr>
            <w:tcW w:w="4901" w:type="dxa"/>
          </w:tcPr>
          <w:p w14:paraId="79624513" w14:textId="4C548ED6" w:rsidR="00006129" w:rsidRDefault="00006129" w:rsidP="00006129">
            <w:r>
              <w:rPr>
                <w:rFonts w:hint="eastAsia"/>
              </w:rPr>
              <w:t>我的</w:t>
            </w:r>
            <w:r w:rsidR="00AE2253">
              <w:rPr>
                <w:rFonts w:hint="eastAsia"/>
              </w:rPr>
              <w:t>(</w:t>
            </w:r>
            <w:r w:rsidR="00AE2253">
              <w:rPr>
                <w:rFonts w:hint="eastAsia"/>
              </w:rPr>
              <w:t>那個</w:t>
            </w:r>
            <w:r w:rsidR="00AE2253">
              <w:rPr>
                <w:rFonts w:hint="eastAsia"/>
              </w:rPr>
              <w:t>2</w:t>
            </w:r>
            <w:r w:rsidR="00AE2253">
              <w:rPr>
                <w:rFonts w:hint="eastAsia"/>
              </w:rPr>
              <w:t>為</w:t>
            </w:r>
            <w:r w:rsidR="00AE2253" w:rsidRPr="00750BF9">
              <w:t>Period_transform</w:t>
            </w:r>
            <w:r w:rsidR="00AE2253">
              <w:rPr>
                <w:rFonts w:hint="eastAsia"/>
              </w:rPr>
              <w:t xml:space="preserve"> </w:t>
            </w:r>
            <w:r w:rsidR="00AE2253">
              <w:rPr>
                <w:rFonts w:hint="eastAsia"/>
              </w:rPr>
              <w:t>沒有正規劃到</w:t>
            </w:r>
            <w:r w:rsidR="00AE2253">
              <w:rPr>
                <w:rFonts w:hint="eastAsia"/>
              </w:rPr>
              <w:t>)</w:t>
            </w:r>
          </w:p>
        </w:tc>
        <w:tc>
          <w:tcPr>
            <w:tcW w:w="4901" w:type="dxa"/>
          </w:tcPr>
          <w:p w14:paraId="4A00F259" w14:textId="44D680C3" w:rsidR="00006129" w:rsidRDefault="00006129" w:rsidP="00006129">
            <w:r>
              <w:rPr>
                <w:rFonts w:hint="eastAsia"/>
              </w:rPr>
              <w:t>學姊的</w:t>
            </w:r>
            <w:r w:rsidR="00AE2253">
              <w:rPr>
                <w:rFonts w:hint="eastAsia"/>
              </w:rPr>
              <w:t>(0</w:t>
            </w:r>
            <w:r w:rsidR="00AE2253">
              <w:rPr>
                <w:rFonts w:hint="eastAsia"/>
              </w:rPr>
              <w:t>過多</w:t>
            </w:r>
            <w:r w:rsidR="00AE2253">
              <w:rPr>
                <w:rFonts w:hint="eastAsia"/>
              </w:rPr>
              <w:t xml:space="preserve"> </w:t>
            </w:r>
            <w:r w:rsidR="00AE2253">
              <w:rPr>
                <w:rFonts w:hint="eastAsia"/>
              </w:rPr>
              <w:t>我懷疑是因為權重不管怎麼乘都是</w:t>
            </w:r>
            <w:r w:rsidR="00AE2253">
              <w:rPr>
                <w:rFonts w:hint="eastAsia"/>
              </w:rPr>
              <w:t xml:space="preserve">0 </w:t>
            </w:r>
            <w:r w:rsidR="00AE2253">
              <w:rPr>
                <w:rFonts w:hint="eastAsia"/>
              </w:rPr>
              <w:t>只能依靠</w:t>
            </w:r>
            <w:r w:rsidR="00AE2253">
              <w:rPr>
                <w:rFonts w:hint="eastAsia"/>
              </w:rPr>
              <w:t>bias)</w:t>
            </w:r>
          </w:p>
        </w:tc>
      </w:tr>
      <w:tr w:rsidR="00006129" w14:paraId="1E8D2689" w14:textId="77777777" w:rsidTr="00006129">
        <w:tc>
          <w:tcPr>
            <w:tcW w:w="4901" w:type="dxa"/>
          </w:tcPr>
          <w:p w14:paraId="30CBAAEB" w14:textId="713F1890" w:rsidR="00006129" w:rsidRDefault="00006129" w:rsidP="00006129">
            <w:r w:rsidRPr="00006129">
              <w:rPr>
                <w:noProof/>
              </w:rPr>
              <w:drawing>
                <wp:inline distT="0" distB="0" distL="0" distR="0" wp14:anchorId="1C9E4DB7" wp14:editId="536697D8">
                  <wp:extent cx="2847975" cy="3524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48828" cy="352531"/>
                          </a:xfrm>
                          <a:prstGeom prst="rect">
                            <a:avLst/>
                          </a:prstGeom>
                        </pic:spPr>
                      </pic:pic>
                    </a:graphicData>
                  </a:graphic>
                </wp:inline>
              </w:drawing>
            </w:r>
          </w:p>
        </w:tc>
        <w:tc>
          <w:tcPr>
            <w:tcW w:w="4901" w:type="dxa"/>
          </w:tcPr>
          <w:p w14:paraId="1068C653" w14:textId="7BB9C932" w:rsidR="00006129" w:rsidRDefault="00006129" w:rsidP="00006129">
            <w:r w:rsidRPr="00006129">
              <w:rPr>
                <w:noProof/>
              </w:rPr>
              <w:drawing>
                <wp:inline distT="0" distB="0" distL="0" distR="0" wp14:anchorId="216875E2" wp14:editId="5708CBDB">
                  <wp:extent cx="3319463" cy="366713"/>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19751" cy="366745"/>
                          </a:xfrm>
                          <a:prstGeom prst="rect">
                            <a:avLst/>
                          </a:prstGeom>
                        </pic:spPr>
                      </pic:pic>
                    </a:graphicData>
                  </a:graphic>
                </wp:inline>
              </w:drawing>
            </w:r>
          </w:p>
        </w:tc>
      </w:tr>
    </w:tbl>
    <w:p w14:paraId="62E5215B" w14:textId="0AC49DC4" w:rsidR="00006129" w:rsidRDefault="00006129" w:rsidP="00006129"/>
    <w:p w14:paraId="2007B9D7" w14:textId="33405CAE" w:rsidR="00006129" w:rsidRDefault="00006129" w:rsidP="00006129">
      <w:r>
        <w:rPr>
          <w:rFonts w:hint="eastAsia"/>
        </w:rPr>
        <w:t>回歸正題：</w:t>
      </w:r>
    </w:p>
    <w:p w14:paraId="47303CCD" w14:textId="35B2831E" w:rsidR="00006129" w:rsidRDefault="00006129" w:rsidP="00006129">
      <w:r>
        <w:rPr>
          <w:rFonts w:hint="eastAsia"/>
        </w:rPr>
        <w:t>我這邊有做基本的相關實驗</w:t>
      </w:r>
      <w:r w:rsidR="00AA166F">
        <w:rPr>
          <w:rFonts w:hint="eastAsia"/>
        </w:rPr>
        <w:t>,</w:t>
      </w:r>
      <w:r w:rsidR="00AE2253">
        <w:rPr>
          <w:rFonts w:hint="eastAsia"/>
        </w:rPr>
        <w:t xml:space="preserve"> </w:t>
      </w:r>
      <w:r w:rsidR="00AE2253">
        <w:rPr>
          <w:rFonts w:hint="eastAsia"/>
        </w:rPr>
        <w:t>並把這六日到今日的過程紀錄一下</w:t>
      </w:r>
    </w:p>
    <w:p w14:paraId="223ED80A" w14:textId="77777777" w:rsidR="00AE2253" w:rsidRPr="00AA166F" w:rsidRDefault="00AE2253" w:rsidP="00006129"/>
    <w:tbl>
      <w:tblPr>
        <w:tblStyle w:val="aa"/>
        <w:tblW w:w="0" w:type="auto"/>
        <w:tblLook w:val="04A0" w:firstRow="1" w:lastRow="0" w:firstColumn="1" w:lastColumn="0" w:noHBand="0" w:noVBand="1"/>
      </w:tblPr>
      <w:tblGrid>
        <w:gridCol w:w="6891"/>
        <w:gridCol w:w="3071"/>
      </w:tblGrid>
      <w:tr w:rsidR="00AA166F" w14:paraId="3D0B4EC5" w14:textId="77777777" w:rsidTr="00AA166F">
        <w:tc>
          <w:tcPr>
            <w:tcW w:w="4901" w:type="dxa"/>
          </w:tcPr>
          <w:p w14:paraId="2AA91C8D" w14:textId="3A560DD4" w:rsidR="00AA166F" w:rsidRDefault="00AA166F" w:rsidP="00006129">
            <w:r>
              <w:t>M</w:t>
            </w:r>
            <w:r>
              <w:rPr>
                <w:rFonts w:hint="eastAsia"/>
              </w:rPr>
              <w:t xml:space="preserve">odel </w:t>
            </w:r>
            <w:r>
              <w:rPr>
                <w:rFonts w:hint="eastAsia"/>
              </w:rPr>
              <w:t>結構</w:t>
            </w:r>
          </w:p>
        </w:tc>
        <w:tc>
          <w:tcPr>
            <w:tcW w:w="4901" w:type="dxa"/>
          </w:tcPr>
          <w:p w14:paraId="34B91FF2" w14:textId="176A2302" w:rsidR="00AA166F" w:rsidRDefault="00AA166F" w:rsidP="00006129">
            <w:r>
              <w:rPr>
                <w:rFonts w:hint="eastAsia"/>
              </w:rPr>
              <w:t>評估</w:t>
            </w:r>
          </w:p>
        </w:tc>
      </w:tr>
      <w:tr w:rsidR="00AA166F" w14:paraId="0C91EC50" w14:textId="77777777" w:rsidTr="00AA166F">
        <w:tc>
          <w:tcPr>
            <w:tcW w:w="4901" w:type="dxa"/>
          </w:tcPr>
          <w:p w14:paraId="39EBF86F" w14:textId="672D6A59" w:rsidR="00AA166F" w:rsidRDefault="00AA166F" w:rsidP="00006129">
            <w:r w:rsidRPr="00AA166F">
              <w:rPr>
                <w:noProof/>
              </w:rPr>
              <w:drawing>
                <wp:inline distT="0" distB="0" distL="0" distR="0" wp14:anchorId="5455CDD2" wp14:editId="5229780C">
                  <wp:extent cx="4291013" cy="246697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91013" cy="2466975"/>
                          </a:xfrm>
                          <a:prstGeom prst="rect">
                            <a:avLst/>
                          </a:prstGeom>
                        </pic:spPr>
                      </pic:pic>
                    </a:graphicData>
                  </a:graphic>
                </wp:inline>
              </w:drawing>
            </w:r>
          </w:p>
        </w:tc>
        <w:tc>
          <w:tcPr>
            <w:tcW w:w="4901" w:type="dxa"/>
          </w:tcPr>
          <w:p w14:paraId="21CD51E2" w14:textId="7383ED70" w:rsidR="00AA166F" w:rsidRDefault="00AA166F" w:rsidP="00006129">
            <w:r>
              <w:rPr>
                <w:rFonts w:hint="eastAsia"/>
              </w:rPr>
              <w:t>Test1:</w:t>
            </w:r>
          </w:p>
          <w:p w14:paraId="0C2ED4F7" w14:textId="06336ACB" w:rsidR="00AA166F" w:rsidRDefault="00AA166F" w:rsidP="00006129">
            <w:r>
              <w:rPr>
                <w:rFonts w:hint="eastAsia"/>
              </w:rPr>
              <w:t>這邊看之前</w:t>
            </w:r>
            <w:r>
              <w:rPr>
                <w:rFonts w:hint="eastAsia"/>
              </w:rPr>
              <w:t>paper</w:t>
            </w:r>
            <w:r>
              <w:rPr>
                <w:rFonts w:hint="eastAsia"/>
              </w:rPr>
              <w:t>表示雙向的具有未來學習能力</w:t>
            </w:r>
            <w:r>
              <w:rPr>
                <w:rFonts w:hint="eastAsia"/>
              </w:rPr>
              <w:t>,</w:t>
            </w:r>
            <w:r>
              <w:rPr>
                <w:rFonts w:hint="eastAsia"/>
              </w:rPr>
              <w:t>所以我認為雙向具有較好的泛化能力</w:t>
            </w:r>
            <w:r>
              <w:rPr>
                <w:rFonts w:hint="eastAsia"/>
              </w:rPr>
              <w:t>,</w:t>
            </w:r>
            <w:r>
              <w:rPr>
                <w:rFonts w:hint="eastAsia"/>
              </w:rPr>
              <w:t>因此我這邊嘗試用</w:t>
            </w:r>
            <w:r>
              <w:rPr>
                <w:rFonts w:hint="eastAsia"/>
              </w:rPr>
              <w:t>Bi-LSTM</w:t>
            </w:r>
            <w:r>
              <w:rPr>
                <w:rFonts w:hint="eastAsia"/>
              </w:rPr>
              <w:t>做做看</w:t>
            </w:r>
          </w:p>
          <w:p w14:paraId="19637EFD" w14:textId="77777777" w:rsidR="00AA166F" w:rsidRDefault="00AA166F" w:rsidP="00006129">
            <w:r>
              <w:rPr>
                <w:rFonts w:hint="eastAsia"/>
              </w:rPr>
              <w:t>其績效為</w:t>
            </w:r>
            <w:r>
              <w:rPr>
                <w:rFonts w:hint="eastAsia"/>
              </w:rPr>
              <w:t>:</w:t>
            </w:r>
          </w:p>
          <w:p w14:paraId="7D9494A1" w14:textId="77777777" w:rsidR="00AA166F" w:rsidRDefault="00AA166F" w:rsidP="00006129">
            <w:r w:rsidRPr="00AA166F">
              <w:rPr>
                <w:noProof/>
              </w:rPr>
              <w:drawing>
                <wp:inline distT="0" distB="0" distL="0" distR="0" wp14:anchorId="3B11DD58" wp14:editId="37654399">
                  <wp:extent cx="1691787" cy="350550"/>
                  <wp:effectExtent l="0" t="0" r="381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91787" cy="350550"/>
                          </a:xfrm>
                          <a:prstGeom prst="rect">
                            <a:avLst/>
                          </a:prstGeom>
                        </pic:spPr>
                      </pic:pic>
                    </a:graphicData>
                  </a:graphic>
                </wp:inline>
              </w:drawing>
            </w:r>
          </w:p>
          <w:p w14:paraId="4816EF1B" w14:textId="77777777" w:rsidR="00AA166F" w:rsidRDefault="00AA166F" w:rsidP="00006129"/>
          <w:p w14:paraId="2CA68D92" w14:textId="6FF768A5" w:rsidR="00AA166F" w:rsidRPr="00AA166F" w:rsidRDefault="00AA166F" w:rsidP="00006129">
            <w:r>
              <w:rPr>
                <w:rFonts w:hint="eastAsia"/>
              </w:rPr>
              <w:t>不太滿意</w:t>
            </w:r>
            <w:r>
              <w:rPr>
                <w:rFonts w:hint="eastAsia"/>
              </w:rPr>
              <w:t xml:space="preserve"> </w:t>
            </w:r>
            <w:r>
              <w:rPr>
                <w:rFonts w:hint="eastAsia"/>
              </w:rPr>
              <w:t>繼續嘗試下個實驗</w:t>
            </w:r>
          </w:p>
        </w:tc>
      </w:tr>
      <w:tr w:rsidR="00AA166F" w14:paraId="1E84B6C8" w14:textId="77777777" w:rsidTr="00AA166F">
        <w:tc>
          <w:tcPr>
            <w:tcW w:w="4901" w:type="dxa"/>
          </w:tcPr>
          <w:p w14:paraId="75D9BCD2" w14:textId="5A2BA109" w:rsidR="00AA166F" w:rsidRDefault="00AA166F" w:rsidP="00006129">
            <w:r w:rsidRPr="00AA166F">
              <w:rPr>
                <w:noProof/>
              </w:rPr>
              <w:lastRenderedPageBreak/>
              <w:drawing>
                <wp:inline distT="0" distB="0" distL="0" distR="0" wp14:anchorId="56CDC6A9" wp14:editId="36C25BDA">
                  <wp:extent cx="4257675" cy="1928813"/>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57675" cy="1928813"/>
                          </a:xfrm>
                          <a:prstGeom prst="rect">
                            <a:avLst/>
                          </a:prstGeom>
                        </pic:spPr>
                      </pic:pic>
                    </a:graphicData>
                  </a:graphic>
                </wp:inline>
              </w:drawing>
            </w:r>
          </w:p>
        </w:tc>
        <w:tc>
          <w:tcPr>
            <w:tcW w:w="4901" w:type="dxa"/>
          </w:tcPr>
          <w:p w14:paraId="50C71821" w14:textId="13BE5D8D" w:rsidR="00AA166F" w:rsidRDefault="00AA166F" w:rsidP="00006129">
            <w:r>
              <w:rPr>
                <w:rFonts w:hint="eastAsia"/>
              </w:rPr>
              <w:t>Test2:</w:t>
            </w:r>
          </w:p>
          <w:p w14:paraId="02FE933E" w14:textId="5B4D753E" w:rsidR="00AA166F" w:rsidRDefault="00AA166F" w:rsidP="00006129">
            <w:r>
              <w:rPr>
                <w:rFonts w:hint="eastAsia"/>
              </w:rPr>
              <w:t>那這邊則是，因為這是初期還在想說有沒有更好的模式，所以稍為大改，且資料量過少，同時參考學姊的</w:t>
            </w:r>
            <w:r>
              <w:rPr>
                <w:rFonts w:hint="eastAsia"/>
              </w:rPr>
              <w:t>model</w:t>
            </w:r>
            <w:r>
              <w:rPr>
                <w:rFonts w:hint="eastAsia"/>
              </w:rPr>
              <w:t>並沒有畫分</w:t>
            </w:r>
            <w:r>
              <w:rPr>
                <w:rFonts w:hint="eastAsia"/>
              </w:rPr>
              <w:t>validation dataset</w:t>
            </w:r>
            <w:r>
              <w:rPr>
                <w:rFonts w:hint="eastAsia"/>
              </w:rPr>
              <w:t>出來，所以我嘗試看看直接依靠</w:t>
            </w:r>
            <w:r>
              <w:rPr>
                <w:rFonts w:hint="eastAsia"/>
              </w:rPr>
              <w:t>loss</w:t>
            </w:r>
            <w:r>
              <w:rPr>
                <w:rFonts w:hint="eastAsia"/>
              </w:rPr>
              <w:t>會不會比較好。</w:t>
            </w:r>
          </w:p>
          <w:p w14:paraId="23F89589" w14:textId="547D4A08" w:rsidR="00AA166F" w:rsidRDefault="00AA166F" w:rsidP="00006129">
            <w:r>
              <w:rPr>
                <w:rFonts w:hint="eastAsia"/>
              </w:rPr>
              <w:t>其績效為</w:t>
            </w:r>
            <w:r>
              <w:rPr>
                <w:rFonts w:hint="eastAsia"/>
              </w:rPr>
              <w:t>:</w:t>
            </w:r>
          </w:p>
          <w:p w14:paraId="658DF783" w14:textId="77777777" w:rsidR="00AA166F" w:rsidRDefault="00AA166F" w:rsidP="00006129">
            <w:r w:rsidRPr="00AA166F">
              <w:rPr>
                <w:noProof/>
              </w:rPr>
              <w:drawing>
                <wp:inline distT="0" distB="0" distL="0" distR="0" wp14:anchorId="14C960A9" wp14:editId="0C8DE0CE">
                  <wp:extent cx="1821338" cy="289585"/>
                  <wp:effectExtent l="0" t="0" r="762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21338" cy="289585"/>
                          </a:xfrm>
                          <a:prstGeom prst="rect">
                            <a:avLst/>
                          </a:prstGeom>
                        </pic:spPr>
                      </pic:pic>
                    </a:graphicData>
                  </a:graphic>
                </wp:inline>
              </w:drawing>
            </w:r>
          </w:p>
          <w:p w14:paraId="3D2DBBA6" w14:textId="1D37690C" w:rsidR="00AA166F" w:rsidRPr="00AA166F" w:rsidRDefault="00AA166F" w:rsidP="00006129">
            <w:r>
              <w:rPr>
                <w:rFonts w:hint="eastAsia"/>
              </w:rPr>
              <w:t>不太滿意</w:t>
            </w:r>
            <w:r>
              <w:rPr>
                <w:rFonts w:hint="eastAsia"/>
              </w:rPr>
              <w:t xml:space="preserve"> </w:t>
            </w:r>
            <w:r>
              <w:rPr>
                <w:rFonts w:hint="eastAsia"/>
              </w:rPr>
              <w:t>繼續嘗試下個實驗</w:t>
            </w:r>
          </w:p>
        </w:tc>
      </w:tr>
      <w:tr w:rsidR="00AA166F" w14:paraId="10A9763B" w14:textId="77777777" w:rsidTr="00AA166F">
        <w:tc>
          <w:tcPr>
            <w:tcW w:w="4901" w:type="dxa"/>
          </w:tcPr>
          <w:p w14:paraId="6464EA93" w14:textId="22A39758" w:rsidR="00AA166F" w:rsidRDefault="00AA166F" w:rsidP="00006129">
            <w:r w:rsidRPr="00AA166F">
              <w:rPr>
                <w:noProof/>
              </w:rPr>
              <w:drawing>
                <wp:inline distT="0" distB="0" distL="0" distR="0" wp14:anchorId="78F1D24C" wp14:editId="6962DC00">
                  <wp:extent cx="4291013" cy="181927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91013" cy="1819275"/>
                          </a:xfrm>
                          <a:prstGeom prst="rect">
                            <a:avLst/>
                          </a:prstGeom>
                        </pic:spPr>
                      </pic:pic>
                    </a:graphicData>
                  </a:graphic>
                </wp:inline>
              </w:drawing>
            </w:r>
          </w:p>
        </w:tc>
        <w:tc>
          <w:tcPr>
            <w:tcW w:w="4901" w:type="dxa"/>
          </w:tcPr>
          <w:p w14:paraId="0917AFE9" w14:textId="76D0495E" w:rsidR="00AA166F" w:rsidRDefault="00AA166F" w:rsidP="00AA166F">
            <w:r>
              <w:rPr>
                <w:rFonts w:hint="eastAsia"/>
              </w:rPr>
              <w:t>Test3:</w:t>
            </w:r>
          </w:p>
          <w:p w14:paraId="439854D8" w14:textId="77777777" w:rsidR="00AA166F" w:rsidRDefault="00AA166F" w:rsidP="00006129">
            <w:r>
              <w:rPr>
                <w:rFonts w:hint="eastAsia"/>
              </w:rPr>
              <w:t>根據</w:t>
            </w:r>
            <w:r>
              <w:rPr>
                <w:rFonts w:hint="eastAsia"/>
              </w:rPr>
              <w:t>Test2</w:t>
            </w:r>
            <w:r>
              <w:rPr>
                <w:rFonts w:hint="eastAsia"/>
              </w:rPr>
              <w:t>的</w:t>
            </w:r>
            <w:r>
              <w:rPr>
                <w:rFonts w:hint="eastAsia"/>
              </w:rPr>
              <w:t>model</w:t>
            </w:r>
            <w:r>
              <w:rPr>
                <w:rFonts w:hint="eastAsia"/>
              </w:rPr>
              <w:t>結構</w:t>
            </w:r>
            <w:r>
              <w:rPr>
                <w:rFonts w:hint="eastAsia"/>
              </w:rPr>
              <w:t>,</w:t>
            </w:r>
            <w:r>
              <w:rPr>
                <w:rFonts w:hint="eastAsia"/>
              </w:rPr>
              <w:t>我就先嘗試拔掉雙向的框架</w:t>
            </w:r>
            <w:r>
              <w:rPr>
                <w:rFonts w:hint="eastAsia"/>
              </w:rPr>
              <w:t>,</w:t>
            </w:r>
            <w:r>
              <w:rPr>
                <w:rFonts w:hint="eastAsia"/>
              </w:rPr>
              <w:t>改成一般的</w:t>
            </w:r>
            <w:r>
              <w:rPr>
                <w:rFonts w:hint="eastAsia"/>
              </w:rPr>
              <w:t>LSTM.</w:t>
            </w:r>
          </w:p>
          <w:p w14:paraId="45FBCCB8" w14:textId="77777777" w:rsidR="00AA166F" w:rsidRDefault="00AA166F" w:rsidP="00AA166F">
            <w:r>
              <w:rPr>
                <w:rFonts w:hint="eastAsia"/>
              </w:rPr>
              <w:t>其績效為</w:t>
            </w:r>
            <w:r>
              <w:rPr>
                <w:rFonts w:hint="eastAsia"/>
              </w:rPr>
              <w:t>:</w:t>
            </w:r>
          </w:p>
          <w:p w14:paraId="5ED9D9F1" w14:textId="77777777" w:rsidR="00AA166F" w:rsidRDefault="00AA166F" w:rsidP="00006129">
            <w:r w:rsidRPr="00AA166F">
              <w:rPr>
                <w:noProof/>
              </w:rPr>
              <w:drawing>
                <wp:inline distT="0" distB="0" distL="0" distR="0" wp14:anchorId="0A0CEB7C" wp14:editId="2CB2B516">
                  <wp:extent cx="1729890" cy="297206"/>
                  <wp:effectExtent l="0" t="0" r="3810" b="76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29890" cy="297206"/>
                          </a:xfrm>
                          <a:prstGeom prst="rect">
                            <a:avLst/>
                          </a:prstGeom>
                        </pic:spPr>
                      </pic:pic>
                    </a:graphicData>
                  </a:graphic>
                </wp:inline>
              </w:drawing>
            </w:r>
          </w:p>
          <w:p w14:paraId="0E87F407" w14:textId="7B5625F2" w:rsidR="00AA166F" w:rsidRDefault="00AA166F" w:rsidP="00AE2253">
            <w:r>
              <w:rPr>
                <w:rFonts w:hint="eastAsia"/>
              </w:rPr>
              <w:t>恩</w:t>
            </w:r>
            <w:r>
              <w:rPr>
                <w:rFonts w:hint="eastAsia"/>
              </w:rPr>
              <w:t xml:space="preserve"> </w:t>
            </w:r>
            <w:r>
              <w:rPr>
                <w:rFonts w:hint="eastAsia"/>
              </w:rPr>
              <w:t>稍為進</w:t>
            </w:r>
            <w:r>
              <w:rPr>
                <w:rFonts w:hint="eastAsia"/>
              </w:rPr>
              <w:t>4</w:t>
            </w:r>
            <w:r>
              <w:rPr>
                <w:rFonts w:hint="eastAsia"/>
              </w:rPr>
              <w:t>了</w:t>
            </w:r>
            <w:r w:rsidR="00AE2253">
              <w:rPr>
                <w:rFonts w:hint="eastAsia"/>
              </w:rPr>
              <w:t xml:space="preserve"> </w:t>
            </w:r>
            <w:r>
              <w:rPr>
                <w:rFonts w:hint="eastAsia"/>
              </w:rPr>
              <w:t>繼續</w:t>
            </w:r>
            <w:r>
              <w:rPr>
                <w:rFonts w:hint="eastAsia"/>
              </w:rPr>
              <w:t>try</w:t>
            </w:r>
          </w:p>
        </w:tc>
      </w:tr>
      <w:tr w:rsidR="00AA166F" w14:paraId="4D2F38F8" w14:textId="77777777" w:rsidTr="00AA166F">
        <w:tc>
          <w:tcPr>
            <w:tcW w:w="4901" w:type="dxa"/>
          </w:tcPr>
          <w:p w14:paraId="50296610" w14:textId="56EE2DB9" w:rsidR="00AA166F" w:rsidRDefault="00AA166F" w:rsidP="00006129">
            <w:r w:rsidRPr="00AA166F">
              <w:rPr>
                <w:noProof/>
              </w:rPr>
              <w:drawing>
                <wp:inline distT="0" distB="0" distL="0" distR="0" wp14:anchorId="0A5D08AC" wp14:editId="26C34621">
                  <wp:extent cx="4257675" cy="188595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57675" cy="1885950"/>
                          </a:xfrm>
                          <a:prstGeom prst="rect">
                            <a:avLst/>
                          </a:prstGeom>
                        </pic:spPr>
                      </pic:pic>
                    </a:graphicData>
                  </a:graphic>
                </wp:inline>
              </w:drawing>
            </w:r>
          </w:p>
        </w:tc>
        <w:tc>
          <w:tcPr>
            <w:tcW w:w="4901" w:type="dxa"/>
          </w:tcPr>
          <w:p w14:paraId="5BE1372B" w14:textId="50847164" w:rsidR="00AA166F" w:rsidRDefault="00AA166F" w:rsidP="00006129">
            <w:r>
              <w:t>T</w:t>
            </w:r>
            <w:r>
              <w:rPr>
                <w:rFonts w:hint="eastAsia"/>
              </w:rPr>
              <w:t>est4:</w:t>
            </w:r>
          </w:p>
          <w:p w14:paraId="05C0554D" w14:textId="77777777" w:rsidR="00AA166F" w:rsidRDefault="00AA166F" w:rsidP="00006129">
            <w:r>
              <w:rPr>
                <w:rFonts w:hint="eastAsia"/>
              </w:rPr>
              <w:t>這架構原本是參考學姊的架構</w:t>
            </w:r>
            <w:r>
              <w:rPr>
                <w:rFonts w:hint="eastAsia"/>
              </w:rPr>
              <w:t>,</w:t>
            </w:r>
            <w:r>
              <w:rPr>
                <w:rFonts w:hint="eastAsia"/>
              </w:rPr>
              <w:t>則是將</w:t>
            </w:r>
            <w:r>
              <w:rPr>
                <w:rFonts w:hint="eastAsia"/>
              </w:rPr>
              <w:t>LSTM</w:t>
            </w:r>
            <w:r>
              <w:rPr>
                <w:rFonts w:hint="eastAsia"/>
              </w:rPr>
              <w:t>層換成</w:t>
            </w:r>
            <w:r>
              <w:rPr>
                <w:rFonts w:hint="eastAsia"/>
              </w:rPr>
              <w:t>GRU</w:t>
            </w:r>
            <w:r>
              <w:rPr>
                <w:rFonts w:hint="eastAsia"/>
              </w:rPr>
              <w:t>層</w:t>
            </w:r>
            <w:r>
              <w:rPr>
                <w:rFonts w:hint="eastAsia"/>
              </w:rPr>
              <w:t>,</w:t>
            </w:r>
            <w:r>
              <w:rPr>
                <w:rFonts w:hint="eastAsia"/>
              </w:rPr>
              <w:t>學姊的架構會在下一個測試</w:t>
            </w:r>
          </w:p>
          <w:p w14:paraId="7D519086" w14:textId="77777777" w:rsidR="00AA166F" w:rsidRDefault="00AA166F" w:rsidP="00AA166F">
            <w:r>
              <w:rPr>
                <w:rFonts w:hint="eastAsia"/>
              </w:rPr>
              <w:t>其績效為</w:t>
            </w:r>
            <w:r>
              <w:rPr>
                <w:rFonts w:hint="eastAsia"/>
              </w:rPr>
              <w:t>:</w:t>
            </w:r>
          </w:p>
          <w:p w14:paraId="0B059B07" w14:textId="77777777" w:rsidR="00AA166F" w:rsidRDefault="00AA166F" w:rsidP="00006129">
            <w:r w:rsidRPr="00AA166F">
              <w:rPr>
                <w:noProof/>
              </w:rPr>
              <w:drawing>
                <wp:inline distT="0" distB="0" distL="0" distR="0" wp14:anchorId="57C122C1" wp14:editId="275F3875">
                  <wp:extent cx="1783235" cy="335309"/>
                  <wp:effectExtent l="0" t="0" r="762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783235" cy="335309"/>
                          </a:xfrm>
                          <a:prstGeom prst="rect">
                            <a:avLst/>
                          </a:prstGeom>
                        </pic:spPr>
                      </pic:pic>
                    </a:graphicData>
                  </a:graphic>
                </wp:inline>
              </w:drawing>
            </w:r>
          </w:p>
          <w:p w14:paraId="5F3D493B" w14:textId="57C6D508" w:rsidR="00AA166F" w:rsidRDefault="00AA166F" w:rsidP="00006129">
            <w:r>
              <w:rPr>
                <w:rFonts w:hint="eastAsia"/>
              </w:rPr>
              <w:t>有夠拉基</w:t>
            </w:r>
            <w:r>
              <w:rPr>
                <w:rFonts w:hint="eastAsia"/>
              </w:rPr>
              <w:t xml:space="preserve"> </w:t>
            </w:r>
          </w:p>
        </w:tc>
      </w:tr>
      <w:tr w:rsidR="00AA166F" w14:paraId="34ED4245" w14:textId="77777777" w:rsidTr="00AA166F">
        <w:tc>
          <w:tcPr>
            <w:tcW w:w="4901" w:type="dxa"/>
          </w:tcPr>
          <w:p w14:paraId="27A96873" w14:textId="73B81B0E" w:rsidR="00AA166F" w:rsidRDefault="00AA166F" w:rsidP="00006129">
            <w:r w:rsidRPr="00AA166F">
              <w:rPr>
                <w:noProof/>
              </w:rPr>
              <w:lastRenderedPageBreak/>
              <w:drawing>
                <wp:inline distT="0" distB="0" distL="0" distR="0" wp14:anchorId="78F2E2E4" wp14:editId="2FEAE6A1">
                  <wp:extent cx="4257675" cy="171450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57675" cy="1714500"/>
                          </a:xfrm>
                          <a:prstGeom prst="rect">
                            <a:avLst/>
                          </a:prstGeom>
                        </pic:spPr>
                      </pic:pic>
                    </a:graphicData>
                  </a:graphic>
                </wp:inline>
              </w:drawing>
            </w:r>
          </w:p>
        </w:tc>
        <w:tc>
          <w:tcPr>
            <w:tcW w:w="4901" w:type="dxa"/>
          </w:tcPr>
          <w:p w14:paraId="27B51B6E" w14:textId="77777777" w:rsidR="00AA166F" w:rsidRDefault="00AA166F" w:rsidP="00006129">
            <w:r>
              <w:rPr>
                <w:rFonts w:hint="eastAsia"/>
              </w:rPr>
              <w:t>Test5:</w:t>
            </w:r>
          </w:p>
          <w:p w14:paraId="22CFBB4D" w14:textId="77777777" w:rsidR="00AA166F" w:rsidRDefault="00AA166F" w:rsidP="00006129">
            <w:r>
              <w:rPr>
                <w:rFonts w:hint="eastAsia"/>
              </w:rPr>
              <w:t>這是學姊原生的架構</w:t>
            </w:r>
            <w:r>
              <w:rPr>
                <w:rFonts w:hint="eastAsia"/>
              </w:rPr>
              <w:t>,</w:t>
            </w:r>
            <w:r>
              <w:rPr>
                <w:rFonts w:hint="eastAsia"/>
              </w:rPr>
              <w:t>我就拿來跑跑看</w:t>
            </w:r>
          </w:p>
          <w:p w14:paraId="242A6461" w14:textId="77777777" w:rsidR="00AA166F" w:rsidRDefault="00AA166F" w:rsidP="00006129">
            <w:r>
              <w:rPr>
                <w:rFonts w:hint="eastAsia"/>
              </w:rPr>
              <w:t>其績效為</w:t>
            </w:r>
            <w:r>
              <w:rPr>
                <w:rFonts w:hint="eastAsia"/>
              </w:rPr>
              <w:t>:</w:t>
            </w:r>
          </w:p>
          <w:p w14:paraId="5AF4A9F4" w14:textId="77777777" w:rsidR="00AA166F" w:rsidRDefault="00AA166F" w:rsidP="00006129">
            <w:r w:rsidRPr="00AA166F">
              <w:rPr>
                <w:noProof/>
              </w:rPr>
              <w:drawing>
                <wp:inline distT="0" distB="0" distL="0" distR="0" wp14:anchorId="53D82237" wp14:editId="25A58BE5">
                  <wp:extent cx="1745131" cy="320068"/>
                  <wp:effectExtent l="0" t="0" r="7620" b="381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45131" cy="320068"/>
                          </a:xfrm>
                          <a:prstGeom prst="rect">
                            <a:avLst/>
                          </a:prstGeom>
                        </pic:spPr>
                      </pic:pic>
                    </a:graphicData>
                  </a:graphic>
                </wp:inline>
              </w:drawing>
            </w:r>
          </w:p>
          <w:p w14:paraId="7728E6B4" w14:textId="77777777" w:rsidR="00AA166F" w:rsidRDefault="00AA166F" w:rsidP="00006129"/>
          <w:p w14:paraId="2918BBE6" w14:textId="5B14D477" w:rsidR="00AA166F" w:rsidRDefault="00AA166F" w:rsidP="00006129">
            <w:r>
              <w:rPr>
                <w:rFonts w:hint="eastAsia"/>
              </w:rPr>
              <w:t>整組走經</w:t>
            </w:r>
          </w:p>
        </w:tc>
      </w:tr>
      <w:tr w:rsidR="00AA166F" w14:paraId="5AD13AA4" w14:textId="77777777" w:rsidTr="00AA166F">
        <w:tc>
          <w:tcPr>
            <w:tcW w:w="4901" w:type="dxa"/>
          </w:tcPr>
          <w:p w14:paraId="0D141122" w14:textId="1E998E5B" w:rsidR="00AA166F" w:rsidRDefault="00AA166F" w:rsidP="00006129">
            <w:r w:rsidRPr="00AA166F">
              <w:rPr>
                <w:noProof/>
              </w:rPr>
              <w:drawing>
                <wp:inline distT="0" distB="0" distL="0" distR="0" wp14:anchorId="03F6EA24" wp14:editId="0F9B9DBE">
                  <wp:extent cx="4257675" cy="1995805"/>
                  <wp:effectExtent l="0" t="0" r="9525" b="444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57675" cy="1995805"/>
                          </a:xfrm>
                          <a:prstGeom prst="rect">
                            <a:avLst/>
                          </a:prstGeom>
                        </pic:spPr>
                      </pic:pic>
                    </a:graphicData>
                  </a:graphic>
                </wp:inline>
              </w:drawing>
            </w:r>
          </w:p>
        </w:tc>
        <w:tc>
          <w:tcPr>
            <w:tcW w:w="4901" w:type="dxa"/>
          </w:tcPr>
          <w:p w14:paraId="688073FF" w14:textId="77777777" w:rsidR="00AA166F" w:rsidRDefault="00AA166F" w:rsidP="00006129">
            <w:r>
              <w:rPr>
                <w:rFonts w:hint="eastAsia"/>
              </w:rPr>
              <w:t>Test6:</w:t>
            </w:r>
          </w:p>
          <w:p w14:paraId="58A4A845" w14:textId="77777777" w:rsidR="00AA166F" w:rsidRDefault="00AA166F" w:rsidP="00006129">
            <w:r>
              <w:rPr>
                <w:rFonts w:hint="eastAsia"/>
              </w:rPr>
              <w:t>這組根據</w:t>
            </w:r>
            <w:r>
              <w:rPr>
                <w:rFonts w:hint="eastAsia"/>
              </w:rPr>
              <w:t>Test4,</w:t>
            </w:r>
            <w:r>
              <w:rPr>
                <w:rFonts w:hint="eastAsia"/>
              </w:rPr>
              <w:t>只不過是將</w:t>
            </w:r>
            <w:r>
              <w:rPr>
                <w:rFonts w:hint="eastAsia"/>
              </w:rPr>
              <w:t>loss</w:t>
            </w:r>
            <w:r>
              <w:rPr>
                <w:rFonts w:hint="eastAsia"/>
              </w:rPr>
              <w:t>改成</w:t>
            </w:r>
            <w:r>
              <w:rPr>
                <w:rFonts w:hint="eastAsia"/>
              </w:rPr>
              <w:t>mse_log</w:t>
            </w:r>
          </w:p>
          <w:p w14:paraId="3D6826BB" w14:textId="77777777" w:rsidR="00AA166F" w:rsidRDefault="00AA166F" w:rsidP="00006129">
            <w:r>
              <w:rPr>
                <w:rFonts w:hint="eastAsia"/>
              </w:rPr>
              <w:t>其績效為</w:t>
            </w:r>
            <w:r>
              <w:rPr>
                <w:rFonts w:hint="eastAsia"/>
              </w:rPr>
              <w:t>:</w:t>
            </w:r>
          </w:p>
          <w:p w14:paraId="236875DF" w14:textId="77777777" w:rsidR="00AA166F" w:rsidRDefault="00AA166F" w:rsidP="00006129">
            <w:r w:rsidRPr="00AA166F">
              <w:rPr>
                <w:noProof/>
              </w:rPr>
              <w:drawing>
                <wp:inline distT="0" distB="0" distL="0" distR="0" wp14:anchorId="080B9EE1" wp14:editId="40DAC29A">
                  <wp:extent cx="1790855" cy="320068"/>
                  <wp:effectExtent l="0" t="0" r="0" b="38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90855" cy="320068"/>
                          </a:xfrm>
                          <a:prstGeom prst="rect">
                            <a:avLst/>
                          </a:prstGeom>
                        </pic:spPr>
                      </pic:pic>
                    </a:graphicData>
                  </a:graphic>
                </wp:inline>
              </w:drawing>
            </w:r>
          </w:p>
          <w:p w14:paraId="797EC360" w14:textId="77777777" w:rsidR="00AA166F" w:rsidRDefault="00AA166F" w:rsidP="00006129"/>
          <w:p w14:paraId="55E20471" w14:textId="70018712" w:rsidR="00AA166F" w:rsidRDefault="00AA166F" w:rsidP="00006129">
            <w:r>
              <w:rPr>
                <w:rFonts w:hint="eastAsia"/>
              </w:rPr>
              <w:t>沒救</w:t>
            </w:r>
            <w:r>
              <w:rPr>
                <w:rFonts w:hint="eastAsia"/>
              </w:rPr>
              <w:t>,</w:t>
            </w:r>
            <w:r>
              <w:rPr>
                <w:rFonts w:hint="eastAsia"/>
              </w:rPr>
              <w:t>比</w:t>
            </w:r>
            <w:r>
              <w:rPr>
                <w:rFonts w:hint="eastAsia"/>
              </w:rPr>
              <w:t>lstm</w:t>
            </w:r>
            <w:r>
              <w:rPr>
                <w:rFonts w:hint="eastAsia"/>
              </w:rPr>
              <w:t>還糟糕</w:t>
            </w:r>
          </w:p>
        </w:tc>
      </w:tr>
      <w:tr w:rsidR="00AA166F" w14:paraId="10D025F9" w14:textId="77777777" w:rsidTr="00AA166F">
        <w:tc>
          <w:tcPr>
            <w:tcW w:w="4901" w:type="dxa"/>
          </w:tcPr>
          <w:p w14:paraId="27C38C62" w14:textId="63AF24A2" w:rsidR="00AA166F" w:rsidRDefault="00AA166F" w:rsidP="00006129">
            <w:r w:rsidRPr="00AA166F">
              <w:rPr>
                <w:noProof/>
              </w:rPr>
              <w:drawing>
                <wp:inline distT="0" distB="0" distL="0" distR="0" wp14:anchorId="511D4DB7" wp14:editId="2B2C929D">
                  <wp:extent cx="4257675" cy="2447925"/>
                  <wp:effectExtent l="0" t="0" r="9525"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57675" cy="2447925"/>
                          </a:xfrm>
                          <a:prstGeom prst="rect">
                            <a:avLst/>
                          </a:prstGeom>
                        </pic:spPr>
                      </pic:pic>
                    </a:graphicData>
                  </a:graphic>
                </wp:inline>
              </w:drawing>
            </w:r>
          </w:p>
        </w:tc>
        <w:tc>
          <w:tcPr>
            <w:tcW w:w="4901" w:type="dxa"/>
          </w:tcPr>
          <w:p w14:paraId="7E4040B9" w14:textId="77777777" w:rsidR="00AA166F" w:rsidRDefault="002E28FA" w:rsidP="00006129">
            <w:r>
              <w:rPr>
                <w:rFonts w:hint="eastAsia"/>
              </w:rPr>
              <w:t>Test7:</w:t>
            </w:r>
          </w:p>
          <w:p w14:paraId="1690BF44" w14:textId="4FFD9530" w:rsidR="002E28FA" w:rsidRDefault="002E28FA" w:rsidP="00006129">
            <w:r>
              <w:rPr>
                <w:rFonts w:hint="eastAsia"/>
              </w:rPr>
              <w:t>根據</w:t>
            </w:r>
            <w:r>
              <w:rPr>
                <w:rFonts w:hint="eastAsia"/>
              </w:rPr>
              <w:t>Test1,</w:t>
            </w:r>
            <w:r w:rsidR="00AE2253">
              <w:rPr>
                <w:rFonts w:hint="eastAsia"/>
              </w:rPr>
              <w:t>且看到</w:t>
            </w:r>
            <w:r w:rsidR="00AE2253">
              <w:rPr>
                <w:rFonts w:hint="eastAsia"/>
              </w:rPr>
              <w:t>keras</w:t>
            </w:r>
            <w:r w:rsidR="00AE2253">
              <w:rPr>
                <w:rFonts w:hint="eastAsia"/>
              </w:rPr>
              <w:t>有</w:t>
            </w:r>
            <w:r w:rsidR="00AE2253">
              <w:rPr>
                <w:rFonts w:hint="eastAsia"/>
              </w:rPr>
              <w:t>CuDnn</w:t>
            </w:r>
            <w:r w:rsidR="00AE2253">
              <w:rPr>
                <w:rFonts w:hint="eastAsia"/>
              </w:rPr>
              <w:t>的</w:t>
            </w:r>
            <w:r w:rsidR="00AE2253">
              <w:rPr>
                <w:rFonts w:hint="eastAsia"/>
              </w:rPr>
              <w:t>LSTM,</w:t>
            </w:r>
            <w:r>
              <w:rPr>
                <w:rFonts w:hint="eastAsia"/>
              </w:rPr>
              <w:t>想說先</w:t>
            </w:r>
            <w:r w:rsidR="00AE2253">
              <w:rPr>
                <w:rFonts w:hint="eastAsia"/>
              </w:rPr>
              <w:t>改用且使模型</w:t>
            </w:r>
            <w:r>
              <w:rPr>
                <w:rFonts w:hint="eastAsia"/>
              </w:rPr>
              <w:t>複雜點看能到什麼樣程度</w:t>
            </w:r>
            <w:r>
              <w:rPr>
                <w:rFonts w:hint="eastAsia"/>
              </w:rPr>
              <w:t>,</w:t>
            </w:r>
            <w:r>
              <w:rPr>
                <w:rFonts w:hint="eastAsia"/>
              </w:rPr>
              <w:t>所以試著改更雜</w:t>
            </w:r>
          </w:p>
          <w:p w14:paraId="3BBA3F65" w14:textId="3F423069" w:rsidR="002E28FA" w:rsidRDefault="002E28FA" w:rsidP="00006129">
            <w:r>
              <w:rPr>
                <w:rFonts w:hint="eastAsia"/>
              </w:rPr>
              <w:t xml:space="preserve">batchnormalization </w:t>
            </w:r>
          </w:p>
          <w:p w14:paraId="396725B6" w14:textId="18996D11" w:rsidR="002E28FA" w:rsidRDefault="002E28FA" w:rsidP="00006129">
            <w:r>
              <w:rPr>
                <w:rFonts w:hint="eastAsia"/>
              </w:rPr>
              <w:t>疊加隱藏層</w:t>
            </w:r>
          </w:p>
          <w:p w14:paraId="01972F31" w14:textId="567DC225" w:rsidR="002E28FA" w:rsidRDefault="002E28FA" w:rsidP="00006129">
            <w:r>
              <w:rPr>
                <w:rFonts w:hint="eastAsia"/>
              </w:rPr>
              <w:t>在增加點</w:t>
            </w:r>
            <w:r>
              <w:rPr>
                <w:rFonts w:hint="eastAsia"/>
              </w:rPr>
              <w:t>batch_size</w:t>
            </w:r>
          </w:p>
          <w:p w14:paraId="11DEBB15" w14:textId="77777777" w:rsidR="002E28FA" w:rsidRDefault="002E28FA" w:rsidP="00006129">
            <w:r>
              <w:rPr>
                <w:rFonts w:hint="eastAsia"/>
              </w:rPr>
              <w:t>其績效為</w:t>
            </w:r>
            <w:r>
              <w:rPr>
                <w:rFonts w:hint="eastAsia"/>
              </w:rPr>
              <w:t>:</w:t>
            </w:r>
          </w:p>
          <w:p w14:paraId="318DFA2E" w14:textId="77777777" w:rsidR="002E28FA" w:rsidRDefault="002E28FA" w:rsidP="00006129">
            <w:r w:rsidRPr="002E28FA">
              <w:rPr>
                <w:noProof/>
              </w:rPr>
              <w:drawing>
                <wp:inline distT="0" distB="0" distL="0" distR="0" wp14:anchorId="40838CA1" wp14:editId="11B6C8D8">
                  <wp:extent cx="1767993" cy="297206"/>
                  <wp:effectExtent l="0" t="0" r="381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67993" cy="297206"/>
                          </a:xfrm>
                          <a:prstGeom prst="rect">
                            <a:avLst/>
                          </a:prstGeom>
                        </pic:spPr>
                      </pic:pic>
                    </a:graphicData>
                  </a:graphic>
                </wp:inline>
              </w:drawing>
            </w:r>
          </w:p>
          <w:p w14:paraId="13ED472C" w14:textId="7361A60D" w:rsidR="002E28FA" w:rsidRDefault="002E28FA" w:rsidP="00006129">
            <w:r>
              <w:rPr>
                <w:rFonts w:hint="eastAsia"/>
              </w:rPr>
              <w:t>好</w:t>
            </w:r>
            <w:r>
              <w:rPr>
                <w:rFonts w:hint="eastAsia"/>
              </w:rPr>
              <w:t xml:space="preserve"> </w:t>
            </w:r>
            <w:r>
              <w:rPr>
                <w:rFonts w:hint="eastAsia"/>
              </w:rPr>
              <w:t>我錯了</w:t>
            </w:r>
          </w:p>
        </w:tc>
      </w:tr>
      <w:tr w:rsidR="00AA166F" w:rsidRPr="002E28FA" w14:paraId="71C0B5E0" w14:textId="77777777" w:rsidTr="00AA166F">
        <w:tc>
          <w:tcPr>
            <w:tcW w:w="4901" w:type="dxa"/>
          </w:tcPr>
          <w:p w14:paraId="1C4D83C5" w14:textId="3B0F7977" w:rsidR="00AA166F" w:rsidRDefault="002E28FA" w:rsidP="00006129">
            <w:r w:rsidRPr="002E28FA">
              <w:rPr>
                <w:noProof/>
              </w:rPr>
              <w:lastRenderedPageBreak/>
              <w:drawing>
                <wp:inline distT="0" distB="0" distL="0" distR="0" wp14:anchorId="5BB39F93" wp14:editId="23F77E97">
                  <wp:extent cx="4329113" cy="233362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29113" cy="2333625"/>
                          </a:xfrm>
                          <a:prstGeom prst="rect">
                            <a:avLst/>
                          </a:prstGeom>
                        </pic:spPr>
                      </pic:pic>
                    </a:graphicData>
                  </a:graphic>
                </wp:inline>
              </w:drawing>
            </w:r>
          </w:p>
        </w:tc>
        <w:tc>
          <w:tcPr>
            <w:tcW w:w="4901" w:type="dxa"/>
          </w:tcPr>
          <w:p w14:paraId="7E25B909" w14:textId="77777777" w:rsidR="00AA166F" w:rsidRDefault="002E28FA" w:rsidP="00006129">
            <w:r>
              <w:rPr>
                <w:rFonts w:hint="eastAsia"/>
              </w:rPr>
              <w:t>Test8:</w:t>
            </w:r>
          </w:p>
          <w:p w14:paraId="404CDD84" w14:textId="1A9FE351" w:rsidR="002E28FA" w:rsidRPr="002E28FA" w:rsidRDefault="002E28FA" w:rsidP="00006129">
            <w:r>
              <w:rPr>
                <w:rFonts w:hint="eastAsia"/>
              </w:rPr>
              <w:t>我懷疑其績效不好是因為</w:t>
            </w:r>
            <w:r>
              <w:rPr>
                <w:rFonts w:hint="eastAsia"/>
              </w:rPr>
              <w:t>Test7</w:t>
            </w:r>
            <w:r>
              <w:rPr>
                <w:rFonts w:hint="eastAsia"/>
              </w:rPr>
              <w:t>沒有使用</w:t>
            </w:r>
            <w:r>
              <w:rPr>
                <w:rFonts w:hint="eastAsia"/>
              </w:rPr>
              <w:t>validation_split</w:t>
            </w:r>
            <w:r>
              <w:rPr>
                <w:rFonts w:hint="eastAsia"/>
              </w:rPr>
              <w:t>去做驗證</w:t>
            </w:r>
            <w:r>
              <w:rPr>
                <w:rFonts w:hint="eastAsia"/>
              </w:rPr>
              <w:t>,</w:t>
            </w:r>
            <w:r>
              <w:rPr>
                <w:rFonts w:hint="eastAsia"/>
              </w:rPr>
              <w:t>所以造成</w:t>
            </w:r>
            <w:r>
              <w:rPr>
                <w:rFonts w:hint="eastAsia"/>
              </w:rPr>
              <w:t>overfitting,</w:t>
            </w:r>
            <w:r>
              <w:rPr>
                <w:rFonts w:hint="eastAsia"/>
              </w:rPr>
              <w:t>那我這邊切了驗證出來</w:t>
            </w:r>
          </w:p>
          <w:p w14:paraId="6A9B8B79" w14:textId="77777777" w:rsidR="002E28FA" w:rsidRDefault="002E28FA" w:rsidP="00006129">
            <w:r>
              <w:rPr>
                <w:rFonts w:hint="eastAsia"/>
              </w:rPr>
              <w:t>其績效為</w:t>
            </w:r>
            <w:r>
              <w:rPr>
                <w:rFonts w:hint="eastAsia"/>
              </w:rPr>
              <w:t>:</w:t>
            </w:r>
          </w:p>
          <w:p w14:paraId="305A1764" w14:textId="77777777" w:rsidR="002E28FA" w:rsidRDefault="002E28FA" w:rsidP="00006129">
            <w:r w:rsidRPr="002E28FA">
              <w:rPr>
                <w:noProof/>
              </w:rPr>
              <w:drawing>
                <wp:inline distT="0" distB="0" distL="0" distR="0" wp14:anchorId="54D4C3FD" wp14:editId="016F92A9">
                  <wp:extent cx="1745131" cy="327688"/>
                  <wp:effectExtent l="0" t="0" r="762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45131" cy="327688"/>
                          </a:xfrm>
                          <a:prstGeom prst="rect">
                            <a:avLst/>
                          </a:prstGeom>
                        </pic:spPr>
                      </pic:pic>
                    </a:graphicData>
                  </a:graphic>
                </wp:inline>
              </w:drawing>
            </w:r>
          </w:p>
          <w:p w14:paraId="64C4ECE3" w14:textId="08D743D0" w:rsidR="002E28FA" w:rsidRDefault="002E28FA" w:rsidP="00006129">
            <w:r>
              <w:rPr>
                <w:rFonts w:hint="eastAsia"/>
              </w:rPr>
              <w:t>出來了</w:t>
            </w:r>
            <w:r>
              <w:rPr>
                <w:rFonts w:hint="eastAsia"/>
              </w:rPr>
              <w:t xml:space="preserve"> </w:t>
            </w:r>
            <w:r>
              <w:rPr>
                <w:rFonts w:hint="eastAsia"/>
              </w:rPr>
              <w:t>但是後面重複執行則變化大</w:t>
            </w:r>
            <w:r>
              <w:rPr>
                <w:rFonts w:hint="eastAsia"/>
              </w:rPr>
              <w:t xml:space="preserve"> </w:t>
            </w:r>
            <w:r>
              <w:rPr>
                <w:rFonts w:hint="eastAsia"/>
              </w:rPr>
              <w:t>介於</w:t>
            </w:r>
            <w:r>
              <w:rPr>
                <w:rFonts w:hint="eastAsia"/>
              </w:rPr>
              <w:t>3-4</w:t>
            </w:r>
            <w:r>
              <w:rPr>
                <w:rFonts w:hint="eastAsia"/>
              </w:rPr>
              <w:t>之間</w:t>
            </w:r>
            <w:r>
              <w:rPr>
                <w:rFonts w:hint="eastAsia"/>
              </w:rPr>
              <w:t xml:space="preserve">, </w:t>
            </w:r>
          </w:p>
        </w:tc>
      </w:tr>
      <w:tr w:rsidR="002E28FA" w:rsidRPr="002E28FA" w14:paraId="1F30463E" w14:textId="77777777" w:rsidTr="00AA166F">
        <w:tc>
          <w:tcPr>
            <w:tcW w:w="4901" w:type="dxa"/>
          </w:tcPr>
          <w:p w14:paraId="5873A28A" w14:textId="4822DAE2" w:rsidR="002E28FA" w:rsidRPr="002E28FA" w:rsidRDefault="002E28FA" w:rsidP="00006129">
            <w:r w:rsidRPr="002E28FA">
              <w:rPr>
                <w:noProof/>
              </w:rPr>
              <w:drawing>
                <wp:inline distT="0" distB="0" distL="0" distR="0" wp14:anchorId="7C33E8E3" wp14:editId="6956D085">
                  <wp:extent cx="4286250" cy="2147888"/>
                  <wp:effectExtent l="0" t="0" r="0" b="508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86250" cy="2147888"/>
                          </a:xfrm>
                          <a:prstGeom prst="rect">
                            <a:avLst/>
                          </a:prstGeom>
                        </pic:spPr>
                      </pic:pic>
                    </a:graphicData>
                  </a:graphic>
                </wp:inline>
              </w:drawing>
            </w:r>
          </w:p>
        </w:tc>
        <w:tc>
          <w:tcPr>
            <w:tcW w:w="4901" w:type="dxa"/>
          </w:tcPr>
          <w:p w14:paraId="353142EA" w14:textId="40099455" w:rsidR="002E28FA" w:rsidRDefault="002E28FA" w:rsidP="002E28FA">
            <w:r>
              <w:rPr>
                <w:rFonts w:hint="eastAsia"/>
              </w:rPr>
              <w:t>Test9:</w:t>
            </w:r>
          </w:p>
          <w:p w14:paraId="236AE5E5" w14:textId="77777777" w:rsidR="002E28FA" w:rsidRDefault="002E28FA" w:rsidP="00006129">
            <w:r>
              <w:rPr>
                <w:rFonts w:hint="eastAsia"/>
              </w:rPr>
              <w:t>這裡我只將</w:t>
            </w:r>
            <w:r>
              <w:rPr>
                <w:rFonts w:hint="eastAsia"/>
              </w:rPr>
              <w:t>test8</w:t>
            </w:r>
            <w:r>
              <w:rPr>
                <w:rFonts w:hint="eastAsia"/>
              </w:rPr>
              <w:t>的</w:t>
            </w:r>
            <w:r>
              <w:rPr>
                <w:rFonts w:hint="eastAsia"/>
              </w:rPr>
              <w:t>loss</w:t>
            </w:r>
            <w:r>
              <w:rPr>
                <w:rFonts w:hint="eastAsia"/>
              </w:rPr>
              <w:t>改成</w:t>
            </w:r>
            <w:r>
              <w:rPr>
                <w:rFonts w:hint="eastAsia"/>
              </w:rPr>
              <w:t>mse_log</w:t>
            </w:r>
          </w:p>
          <w:p w14:paraId="0EB725EC" w14:textId="77777777" w:rsidR="002E28FA" w:rsidRDefault="002E28FA" w:rsidP="00006129">
            <w:r>
              <w:rPr>
                <w:rFonts w:hint="eastAsia"/>
              </w:rPr>
              <w:t>其績效為</w:t>
            </w:r>
            <w:r>
              <w:rPr>
                <w:rFonts w:hint="eastAsia"/>
              </w:rPr>
              <w:t>:</w:t>
            </w:r>
          </w:p>
          <w:p w14:paraId="43DBC8D3" w14:textId="77777777" w:rsidR="002E28FA" w:rsidRDefault="002E28FA" w:rsidP="00006129">
            <w:r w:rsidRPr="002E28FA">
              <w:rPr>
                <w:noProof/>
              </w:rPr>
              <w:drawing>
                <wp:inline distT="0" distB="0" distL="0" distR="0" wp14:anchorId="7EFA9187" wp14:editId="6DADE94B">
                  <wp:extent cx="1851821" cy="327688"/>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851821" cy="327688"/>
                          </a:xfrm>
                          <a:prstGeom prst="rect">
                            <a:avLst/>
                          </a:prstGeom>
                        </pic:spPr>
                      </pic:pic>
                    </a:graphicData>
                  </a:graphic>
                </wp:inline>
              </w:drawing>
            </w:r>
          </w:p>
          <w:p w14:paraId="3B44950F" w14:textId="77777777" w:rsidR="002E28FA" w:rsidRDefault="002E28FA" w:rsidP="00006129"/>
          <w:p w14:paraId="672F5DD9" w14:textId="75401F3F" w:rsidR="002E28FA" w:rsidRDefault="002E28FA" w:rsidP="00006129">
            <w:r>
              <w:rPr>
                <w:rFonts w:hint="eastAsia"/>
              </w:rPr>
              <w:t>出來了</w:t>
            </w:r>
            <w:r>
              <w:rPr>
                <w:rFonts w:hint="eastAsia"/>
              </w:rPr>
              <w:t xml:space="preserve"> </w:t>
            </w:r>
            <w:r>
              <w:rPr>
                <w:rFonts w:hint="eastAsia"/>
              </w:rPr>
              <w:t>但是後面重複執行則變化大</w:t>
            </w:r>
            <w:r>
              <w:rPr>
                <w:rFonts w:hint="eastAsia"/>
              </w:rPr>
              <w:t xml:space="preserve"> </w:t>
            </w:r>
            <w:r>
              <w:rPr>
                <w:rFonts w:hint="eastAsia"/>
              </w:rPr>
              <w:t>介於</w:t>
            </w:r>
            <w:r>
              <w:rPr>
                <w:rFonts w:hint="eastAsia"/>
              </w:rPr>
              <w:t>3-4</w:t>
            </w:r>
            <w:r>
              <w:rPr>
                <w:rFonts w:hint="eastAsia"/>
              </w:rPr>
              <w:t>之間</w:t>
            </w:r>
            <w:r>
              <w:rPr>
                <w:rFonts w:hint="eastAsia"/>
              </w:rPr>
              <w:t>,</w:t>
            </w:r>
          </w:p>
        </w:tc>
      </w:tr>
      <w:tr w:rsidR="00044CE9" w:rsidRPr="002E28FA" w14:paraId="31CE5421" w14:textId="77777777" w:rsidTr="00AA166F">
        <w:tc>
          <w:tcPr>
            <w:tcW w:w="4901" w:type="dxa"/>
          </w:tcPr>
          <w:p w14:paraId="6B76BD93" w14:textId="7E7383DF" w:rsidR="00044CE9" w:rsidRPr="002E28FA" w:rsidRDefault="00044CE9" w:rsidP="00006129">
            <w:r w:rsidRPr="00044CE9">
              <w:rPr>
                <w:noProof/>
              </w:rPr>
              <w:drawing>
                <wp:inline distT="0" distB="0" distL="0" distR="0" wp14:anchorId="30970909" wp14:editId="06A7A8F5">
                  <wp:extent cx="4286250" cy="2347912"/>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86250" cy="2347912"/>
                          </a:xfrm>
                          <a:prstGeom prst="rect">
                            <a:avLst/>
                          </a:prstGeom>
                        </pic:spPr>
                      </pic:pic>
                    </a:graphicData>
                  </a:graphic>
                </wp:inline>
              </w:drawing>
            </w:r>
          </w:p>
        </w:tc>
        <w:tc>
          <w:tcPr>
            <w:tcW w:w="4901" w:type="dxa"/>
          </w:tcPr>
          <w:p w14:paraId="4D1BB02D" w14:textId="77777777" w:rsidR="00044CE9" w:rsidRDefault="00044CE9" w:rsidP="002E28FA">
            <w:r>
              <w:rPr>
                <w:rFonts w:hint="eastAsia"/>
              </w:rPr>
              <w:t>Test10</w:t>
            </w:r>
          </w:p>
          <w:p w14:paraId="0261C34D" w14:textId="77777777" w:rsidR="00044CE9" w:rsidRDefault="00044CE9" w:rsidP="002E28FA">
            <w:r>
              <w:rPr>
                <w:rFonts w:hint="eastAsia"/>
              </w:rPr>
              <w:t>我把</w:t>
            </w:r>
            <w:r>
              <w:rPr>
                <w:rFonts w:hint="eastAsia"/>
              </w:rPr>
              <w:t>Test9</w:t>
            </w:r>
            <w:r>
              <w:rPr>
                <w:rFonts w:hint="eastAsia"/>
              </w:rPr>
              <w:t>的</w:t>
            </w:r>
            <w:r>
              <w:rPr>
                <w:rFonts w:hint="eastAsia"/>
              </w:rPr>
              <w:t>batchnormalization</w:t>
            </w:r>
            <w:r>
              <w:rPr>
                <w:rFonts w:hint="eastAsia"/>
              </w:rPr>
              <w:t>拔掉跑跑看</w:t>
            </w:r>
          </w:p>
          <w:p w14:paraId="7F822F6D" w14:textId="77777777" w:rsidR="00044CE9" w:rsidRDefault="00044CE9" w:rsidP="002E28FA">
            <w:r>
              <w:rPr>
                <w:rFonts w:hint="eastAsia"/>
              </w:rPr>
              <w:t>但是跑</w:t>
            </w:r>
            <w:r>
              <w:rPr>
                <w:rFonts w:hint="eastAsia"/>
              </w:rPr>
              <w:t>3</w:t>
            </w:r>
            <w:r>
              <w:rPr>
                <w:rFonts w:hint="eastAsia"/>
              </w:rPr>
              <w:t>次</w:t>
            </w:r>
            <w:r>
              <w:rPr>
                <w:rFonts w:hint="eastAsia"/>
              </w:rPr>
              <w:t xml:space="preserve"> </w:t>
            </w:r>
            <w:r>
              <w:rPr>
                <w:rFonts w:hint="eastAsia"/>
              </w:rPr>
              <w:t>其中</w:t>
            </w:r>
            <w:r>
              <w:rPr>
                <w:rFonts w:hint="eastAsia"/>
              </w:rPr>
              <w:t>GPU2</w:t>
            </w:r>
            <w:r>
              <w:rPr>
                <w:rFonts w:hint="eastAsia"/>
              </w:rPr>
              <w:t>次執行出現</w:t>
            </w:r>
            <w:r>
              <w:rPr>
                <w:rFonts w:hint="eastAsia"/>
              </w:rPr>
              <w:t>GPU sync failed</w:t>
            </w:r>
          </w:p>
          <w:p w14:paraId="1C71FA2B" w14:textId="77777777" w:rsidR="00044CE9" w:rsidRDefault="00044CE9" w:rsidP="002E28FA"/>
          <w:p w14:paraId="6FF0695D" w14:textId="77777777" w:rsidR="00044CE9" w:rsidRDefault="00044CE9" w:rsidP="002E28FA">
            <w:r>
              <w:rPr>
                <w:rFonts w:hint="eastAsia"/>
              </w:rPr>
              <w:t>其績效為</w:t>
            </w:r>
            <w:r>
              <w:rPr>
                <w:rFonts w:hint="eastAsia"/>
              </w:rPr>
              <w:t>:</w:t>
            </w:r>
          </w:p>
          <w:p w14:paraId="45539029" w14:textId="18128FA8" w:rsidR="00044CE9" w:rsidRDefault="00044CE9" w:rsidP="002E28FA">
            <w:r w:rsidRPr="00044CE9">
              <w:rPr>
                <w:noProof/>
              </w:rPr>
              <w:drawing>
                <wp:inline distT="0" distB="0" distL="0" distR="0" wp14:anchorId="1B1DEFE8" wp14:editId="668962E2">
                  <wp:extent cx="1783235" cy="297206"/>
                  <wp:effectExtent l="0" t="0" r="762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83235" cy="297206"/>
                          </a:xfrm>
                          <a:prstGeom prst="rect">
                            <a:avLst/>
                          </a:prstGeom>
                        </pic:spPr>
                      </pic:pic>
                    </a:graphicData>
                  </a:graphic>
                </wp:inline>
              </w:drawing>
            </w:r>
          </w:p>
        </w:tc>
      </w:tr>
      <w:tr w:rsidR="002E28FA" w:rsidRPr="002E28FA" w14:paraId="7D803A2C" w14:textId="77777777" w:rsidTr="00AA166F">
        <w:tc>
          <w:tcPr>
            <w:tcW w:w="4901" w:type="dxa"/>
          </w:tcPr>
          <w:p w14:paraId="5F56B7BC" w14:textId="38A8A8DC" w:rsidR="002E28FA" w:rsidRPr="002E28FA" w:rsidRDefault="002E28FA" w:rsidP="00006129">
            <w:r w:rsidRPr="002E28FA">
              <w:rPr>
                <w:noProof/>
              </w:rPr>
              <w:lastRenderedPageBreak/>
              <w:drawing>
                <wp:inline distT="0" distB="0" distL="0" distR="0" wp14:anchorId="3962D99D" wp14:editId="278E3BFB">
                  <wp:extent cx="2233613" cy="268605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34568" cy="2687198"/>
                          </a:xfrm>
                          <a:prstGeom prst="rect">
                            <a:avLst/>
                          </a:prstGeom>
                        </pic:spPr>
                      </pic:pic>
                    </a:graphicData>
                  </a:graphic>
                </wp:inline>
              </w:drawing>
            </w:r>
          </w:p>
        </w:tc>
        <w:tc>
          <w:tcPr>
            <w:tcW w:w="4901" w:type="dxa"/>
          </w:tcPr>
          <w:p w14:paraId="62F1C5A3" w14:textId="77777777" w:rsidR="002E28FA" w:rsidRDefault="00AE2253" w:rsidP="002E28FA">
            <w:r>
              <w:rPr>
                <w:rFonts w:hint="eastAsia"/>
              </w:rPr>
              <w:t>這裡將</w:t>
            </w:r>
            <w:r>
              <w:rPr>
                <w:rFonts w:hint="eastAsia"/>
              </w:rPr>
              <w:t xml:space="preserve">Test9 </w:t>
            </w:r>
            <w:r>
              <w:rPr>
                <w:rFonts w:hint="eastAsia"/>
              </w:rPr>
              <w:t>做集成</w:t>
            </w:r>
          </w:p>
          <w:p w14:paraId="71E85BBE" w14:textId="77777777" w:rsidR="00AE2253" w:rsidRDefault="00AE2253" w:rsidP="002E28FA">
            <w:r>
              <w:rPr>
                <w:rFonts w:hint="eastAsia"/>
              </w:rPr>
              <w:t>我這邊只挑</w:t>
            </w:r>
            <w:r>
              <w:rPr>
                <w:rFonts w:hint="eastAsia"/>
              </w:rPr>
              <w:t>val_loss</w:t>
            </w:r>
            <w:r>
              <w:rPr>
                <w:rFonts w:hint="eastAsia"/>
              </w:rPr>
              <w:t>低於</w:t>
            </w:r>
            <w:r>
              <w:rPr>
                <w:rFonts w:hint="eastAsia"/>
              </w:rPr>
              <w:t>0.002</w:t>
            </w:r>
            <w:r>
              <w:rPr>
                <w:rFonts w:hint="eastAsia"/>
              </w:rPr>
              <w:t>以下的</w:t>
            </w:r>
          </w:p>
          <w:p w14:paraId="026C5CA6" w14:textId="77777777" w:rsidR="00AE2253" w:rsidRDefault="00AE2253" w:rsidP="002E28FA">
            <w:r>
              <w:rPr>
                <w:rFonts w:hint="eastAsia"/>
              </w:rPr>
              <w:t>其發現說他合出來</w:t>
            </w:r>
            <w:r>
              <w:rPr>
                <w:rFonts w:hint="eastAsia"/>
              </w:rPr>
              <w:t>mape</w:t>
            </w:r>
            <w:r>
              <w:rPr>
                <w:rFonts w:hint="eastAsia"/>
              </w:rPr>
              <w:t>為</w:t>
            </w:r>
            <w:r>
              <w:rPr>
                <w:rFonts w:hint="eastAsia"/>
              </w:rPr>
              <w:t>3.4%</w:t>
            </w:r>
            <w:r>
              <w:rPr>
                <w:rFonts w:hint="eastAsia"/>
              </w:rPr>
              <w:t>左右</w:t>
            </w:r>
            <w:r>
              <w:rPr>
                <w:rFonts w:hint="eastAsia"/>
              </w:rPr>
              <w:t>,</w:t>
            </w:r>
            <w:r>
              <w:rPr>
                <w:rFonts w:hint="eastAsia"/>
              </w:rPr>
              <w:t>相當不錯</w:t>
            </w:r>
          </w:p>
          <w:p w14:paraId="122AF0DF" w14:textId="77777777" w:rsidR="00AE2253" w:rsidRDefault="00AE2253" w:rsidP="002E28FA"/>
          <w:p w14:paraId="1CD39ECF" w14:textId="58286F33" w:rsidR="00AE2253" w:rsidRDefault="00AE2253" w:rsidP="002E28FA">
            <w:r>
              <w:rPr>
                <w:rFonts w:hint="eastAsia"/>
              </w:rPr>
              <w:t>但後面越想越不對勁</w:t>
            </w:r>
            <w:r>
              <w:rPr>
                <w:rFonts w:hint="eastAsia"/>
              </w:rPr>
              <w:t>,</w:t>
            </w:r>
            <w:r>
              <w:rPr>
                <w:rFonts w:hint="eastAsia"/>
              </w:rPr>
              <w:t>因為當我注意到</w:t>
            </w:r>
            <w:r>
              <w:rPr>
                <w:rFonts w:hint="eastAsia"/>
              </w:rPr>
              <w:t>val_loss</w:t>
            </w:r>
            <w:r>
              <w:rPr>
                <w:rFonts w:hint="eastAsia"/>
              </w:rPr>
              <w:t>低於</w:t>
            </w:r>
            <w:r>
              <w:rPr>
                <w:rFonts w:hint="eastAsia"/>
              </w:rPr>
              <w:t>0.002</w:t>
            </w:r>
            <w:r>
              <w:rPr>
                <w:rFonts w:hint="eastAsia"/>
              </w:rPr>
              <w:t>以下時他的</w:t>
            </w:r>
            <w:r>
              <w:rPr>
                <w:rFonts w:hint="eastAsia"/>
              </w:rPr>
              <w:t>mape</w:t>
            </w:r>
            <w:r>
              <w:rPr>
                <w:rFonts w:hint="eastAsia"/>
              </w:rPr>
              <w:t>不錯</w:t>
            </w:r>
            <w:r>
              <w:rPr>
                <w:rFonts w:hint="eastAsia"/>
              </w:rPr>
              <w:t>,</w:t>
            </w:r>
            <w:r>
              <w:rPr>
                <w:rFonts w:hint="eastAsia"/>
              </w:rPr>
              <w:t>尤其資料量過少</w:t>
            </w:r>
            <w:r>
              <w:rPr>
                <w:rFonts w:hint="eastAsia"/>
              </w:rPr>
              <w:t>,validation_dataset</w:t>
            </w:r>
            <w:r>
              <w:rPr>
                <w:rFonts w:hint="eastAsia"/>
              </w:rPr>
              <w:t>顯得更重要</w:t>
            </w:r>
            <w:r>
              <w:rPr>
                <w:rFonts w:hint="eastAsia"/>
              </w:rPr>
              <w:t xml:space="preserve"> </w:t>
            </w:r>
            <w:r>
              <w:rPr>
                <w:rFonts w:hint="eastAsia"/>
              </w:rPr>
              <w:t>因此才會在今天下午問老師您有關</w:t>
            </w:r>
            <w:r>
              <w:rPr>
                <w:rFonts w:hint="eastAsia"/>
              </w:rPr>
              <w:t>validation</w:t>
            </w:r>
            <w:r>
              <w:rPr>
                <w:rFonts w:hint="eastAsia"/>
              </w:rPr>
              <w:t>的問題</w:t>
            </w:r>
            <w:r>
              <w:rPr>
                <w:rFonts w:hint="eastAsia"/>
              </w:rPr>
              <w:t>.</w:t>
            </w:r>
          </w:p>
        </w:tc>
      </w:tr>
    </w:tbl>
    <w:p w14:paraId="2DCBF608" w14:textId="5777BBF5" w:rsidR="00006129" w:rsidRDefault="00AE2253" w:rsidP="00006129">
      <w:r>
        <w:rPr>
          <w:rFonts w:hint="eastAsia"/>
        </w:rPr>
        <w:t>經過以上反覆測試</w:t>
      </w:r>
      <w:r>
        <w:rPr>
          <w:rFonts w:hint="eastAsia"/>
        </w:rPr>
        <w:t>,</w:t>
      </w:r>
      <w:r>
        <w:rPr>
          <w:rFonts w:hint="eastAsia"/>
        </w:rPr>
        <w:t>我認為</w:t>
      </w:r>
      <w:r>
        <w:rPr>
          <w:rFonts w:hint="eastAsia"/>
        </w:rPr>
        <w:t>Test9</w:t>
      </w:r>
      <w:r>
        <w:rPr>
          <w:rFonts w:hint="eastAsia"/>
        </w:rPr>
        <w:t>績效變好是因為幾點</w:t>
      </w:r>
    </w:p>
    <w:p w14:paraId="27727880" w14:textId="24FBA93D" w:rsidR="00AE2253" w:rsidRDefault="00AE2253" w:rsidP="00457763">
      <w:pPr>
        <w:pStyle w:val="a7"/>
        <w:numPr>
          <w:ilvl w:val="0"/>
          <w:numId w:val="31"/>
        </w:numPr>
        <w:ind w:leftChars="0"/>
      </w:pPr>
      <w:r>
        <w:rPr>
          <w:rFonts w:hint="eastAsia"/>
        </w:rPr>
        <w:t>其泛化能力足夠</w:t>
      </w:r>
    </w:p>
    <w:p w14:paraId="71A012BC" w14:textId="5BA11EAB" w:rsidR="00AE2253" w:rsidRDefault="00AE2253" w:rsidP="00457763">
      <w:pPr>
        <w:pStyle w:val="a7"/>
        <w:numPr>
          <w:ilvl w:val="0"/>
          <w:numId w:val="31"/>
        </w:numPr>
        <w:ind w:leftChars="0"/>
      </w:pPr>
      <w:r>
        <w:t>V</w:t>
      </w:r>
      <w:r>
        <w:rPr>
          <w:rFonts w:hint="eastAsia"/>
        </w:rPr>
        <w:t>alidation_split</w:t>
      </w:r>
      <w:r>
        <w:rPr>
          <w:rFonts w:hint="eastAsia"/>
        </w:rPr>
        <w:t>有挑到夠好驗證的</w:t>
      </w:r>
      <w:r>
        <w:rPr>
          <w:rFonts w:hint="eastAsia"/>
        </w:rPr>
        <w:t xml:space="preserve">validation dataset </w:t>
      </w:r>
    </w:p>
    <w:p w14:paraId="4F2274F0" w14:textId="053AC4C2" w:rsidR="00AE2253" w:rsidRDefault="00AE2253" w:rsidP="00457763">
      <w:pPr>
        <w:pStyle w:val="a7"/>
        <w:numPr>
          <w:ilvl w:val="0"/>
          <w:numId w:val="31"/>
        </w:numPr>
        <w:ind w:leftChars="0"/>
      </w:pPr>
      <w:r>
        <w:rPr>
          <w:rFonts w:hint="eastAsia"/>
        </w:rPr>
        <w:t>Batchnormalization</w:t>
      </w:r>
      <w:r>
        <w:rPr>
          <w:rFonts w:hint="eastAsia"/>
        </w:rPr>
        <w:t>將第一層</w:t>
      </w:r>
      <w:r>
        <w:rPr>
          <w:rFonts w:hint="eastAsia"/>
        </w:rPr>
        <w:t>LSTM output</w:t>
      </w:r>
      <w:r>
        <w:rPr>
          <w:rFonts w:hint="eastAsia"/>
        </w:rPr>
        <w:t>做第一次正規化</w:t>
      </w:r>
      <w:r>
        <w:rPr>
          <w:rFonts w:hint="eastAsia"/>
        </w:rPr>
        <w:t xml:space="preserve"> </w:t>
      </w:r>
      <w:r>
        <w:rPr>
          <w:rFonts w:hint="eastAsia"/>
        </w:rPr>
        <w:t>其後續運算調整相當</w:t>
      </w:r>
    </w:p>
    <w:p w14:paraId="44011EB6" w14:textId="41802064" w:rsidR="00044CE9" w:rsidRDefault="00044CE9" w:rsidP="00457763">
      <w:pPr>
        <w:pStyle w:val="a7"/>
        <w:numPr>
          <w:ilvl w:val="0"/>
          <w:numId w:val="31"/>
        </w:numPr>
        <w:ind w:leftChars="0"/>
      </w:pPr>
      <w:r>
        <w:rPr>
          <w:rFonts w:hint="eastAsia"/>
        </w:rPr>
        <w:t>不放</w:t>
      </w:r>
      <w:r>
        <w:rPr>
          <w:rFonts w:hint="eastAsia"/>
        </w:rPr>
        <w:t>Batchnormalization</w:t>
      </w:r>
      <w:r>
        <w:rPr>
          <w:rFonts w:hint="eastAsia"/>
        </w:rPr>
        <w:t>我的硬體容易</w:t>
      </w:r>
      <w:r>
        <w:rPr>
          <w:rFonts w:hint="eastAsia"/>
        </w:rPr>
        <w:t>GPU sync failed,</w:t>
      </w:r>
      <w:r>
        <w:rPr>
          <w:rFonts w:hint="eastAsia"/>
        </w:rPr>
        <w:t>我預估是因為值太大不易調整</w:t>
      </w:r>
    </w:p>
    <w:p w14:paraId="3A9AFD40" w14:textId="5C9D1951" w:rsidR="00AE2253" w:rsidRDefault="00AE2253" w:rsidP="00457763">
      <w:pPr>
        <w:pStyle w:val="a7"/>
        <w:numPr>
          <w:ilvl w:val="0"/>
          <w:numId w:val="31"/>
        </w:numPr>
        <w:ind w:leftChars="0"/>
      </w:pPr>
      <w:r>
        <w:rPr>
          <w:rFonts w:hint="eastAsia"/>
        </w:rPr>
        <w:t>目前來看</w:t>
      </w:r>
      <w:r>
        <w:rPr>
          <w:rFonts w:hint="eastAsia"/>
        </w:rPr>
        <w:t xml:space="preserve"> GRU</w:t>
      </w:r>
      <w:r>
        <w:rPr>
          <w:rFonts w:hint="eastAsia"/>
        </w:rPr>
        <w:t>效果沒有比較好</w:t>
      </w:r>
    </w:p>
    <w:p w14:paraId="11E10F0C" w14:textId="0C53035A" w:rsidR="00AE2253" w:rsidRDefault="00AE2253" w:rsidP="00457763">
      <w:pPr>
        <w:pStyle w:val="a7"/>
        <w:numPr>
          <w:ilvl w:val="0"/>
          <w:numId w:val="31"/>
        </w:numPr>
        <w:ind w:leftChars="0"/>
      </w:pPr>
      <w:r>
        <w:rPr>
          <w:rFonts w:hint="eastAsia"/>
        </w:rPr>
        <w:t>雙向的沒有比單向得來的好</w:t>
      </w:r>
    </w:p>
    <w:p w14:paraId="69950599" w14:textId="4446E5D1" w:rsidR="00AE2253" w:rsidRDefault="00AE2253" w:rsidP="00457763">
      <w:pPr>
        <w:pStyle w:val="a7"/>
        <w:numPr>
          <w:ilvl w:val="0"/>
          <w:numId w:val="31"/>
        </w:numPr>
        <w:ind w:leftChars="0"/>
      </w:pPr>
      <w:r>
        <w:rPr>
          <w:rFonts w:hint="eastAsia"/>
        </w:rPr>
        <w:t>太淺層的其效果真的有夠糟</w:t>
      </w:r>
      <w:r>
        <w:rPr>
          <w:rFonts w:hint="eastAsia"/>
        </w:rPr>
        <w:t xml:space="preserve"> </w:t>
      </w:r>
      <w:r>
        <w:rPr>
          <w:rFonts w:hint="eastAsia"/>
        </w:rPr>
        <w:t>不易收束</w:t>
      </w:r>
    </w:p>
    <w:p w14:paraId="6EEB54D2" w14:textId="60157BFA" w:rsidR="00AE2253" w:rsidRDefault="003F17F7" w:rsidP="00457763">
      <w:pPr>
        <w:pStyle w:val="a7"/>
        <w:numPr>
          <w:ilvl w:val="0"/>
          <w:numId w:val="31"/>
        </w:numPr>
        <w:ind w:leftChars="0"/>
      </w:pPr>
      <w:r w:rsidRPr="003F17F7">
        <w:t>model.add(TimeDistributed(Dense(96)))</w:t>
      </w:r>
      <w:r>
        <w:rPr>
          <w:rFonts w:hint="eastAsia"/>
        </w:rPr>
        <w:t>我有試過改成</w:t>
      </w:r>
      <w:r>
        <w:rPr>
          <w:rFonts w:hint="eastAsia"/>
        </w:rPr>
        <w:t xml:space="preserve">128 192 </w:t>
      </w:r>
      <w:r>
        <w:rPr>
          <w:rFonts w:hint="eastAsia"/>
        </w:rPr>
        <w:t>其效果沒有比較好</w:t>
      </w:r>
      <w:r>
        <w:rPr>
          <w:rFonts w:hint="eastAsia"/>
        </w:rPr>
        <w:t xml:space="preserve"> </w:t>
      </w:r>
      <w:r>
        <w:rPr>
          <w:rFonts w:hint="eastAsia"/>
        </w:rPr>
        <w:t>但記錄刷掉了</w:t>
      </w:r>
    </w:p>
    <w:p w14:paraId="1B47AF24" w14:textId="77777777" w:rsidR="001A08F7" w:rsidRDefault="00044CE9" w:rsidP="001A08F7">
      <w:pPr>
        <w:pStyle w:val="a7"/>
        <w:numPr>
          <w:ilvl w:val="0"/>
          <w:numId w:val="31"/>
        </w:numPr>
        <w:pBdr>
          <w:bottom w:val="single" w:sz="6" w:space="1" w:color="auto"/>
        </w:pBdr>
        <w:ind w:leftChars="0"/>
      </w:pPr>
      <w:r>
        <w:rPr>
          <w:rFonts w:hint="eastAsia"/>
        </w:rPr>
        <w:t>因為以上大部分我都只取</w:t>
      </w:r>
      <w:r>
        <w:rPr>
          <w:rFonts w:hint="eastAsia"/>
        </w:rPr>
        <w:t>1</w:t>
      </w:r>
      <w:r>
        <w:rPr>
          <w:rFonts w:hint="eastAsia"/>
        </w:rPr>
        <w:t>次</w:t>
      </w:r>
      <w:r>
        <w:rPr>
          <w:rFonts w:hint="eastAsia"/>
        </w:rPr>
        <w:t>(</w:t>
      </w:r>
      <w:r>
        <w:rPr>
          <w:rFonts w:hint="eastAsia"/>
        </w:rPr>
        <w:t>扣掉</w:t>
      </w:r>
      <w:r>
        <w:rPr>
          <w:rFonts w:hint="eastAsia"/>
        </w:rPr>
        <w:t xml:space="preserve">TEST9) </w:t>
      </w:r>
      <w:r>
        <w:rPr>
          <w:rFonts w:hint="eastAsia"/>
        </w:rPr>
        <w:t>之後可能做實驗會固定</w:t>
      </w:r>
      <w:r>
        <w:rPr>
          <w:rFonts w:hint="eastAsia"/>
        </w:rPr>
        <w:t xml:space="preserve">validation_dataset </w:t>
      </w:r>
      <w:r>
        <w:rPr>
          <w:rFonts w:hint="eastAsia"/>
        </w:rPr>
        <w:t>不然之後可能會有誤判的情況</w:t>
      </w:r>
      <w:r>
        <w:rPr>
          <w:rFonts w:hint="eastAsia"/>
        </w:rPr>
        <w:t xml:space="preserve"> </w:t>
      </w:r>
      <w:r>
        <w:rPr>
          <w:rFonts w:hint="eastAsia"/>
        </w:rPr>
        <w:t>這次可能僅供參考</w:t>
      </w:r>
    </w:p>
    <w:p w14:paraId="7CF8644A" w14:textId="2816C1E2" w:rsidR="00044CE9" w:rsidRDefault="00044CE9" w:rsidP="001A08F7">
      <w:pPr>
        <w:pBdr>
          <w:bottom w:val="single" w:sz="6" w:space="1" w:color="auto"/>
        </w:pBdr>
      </w:pPr>
      <w:r>
        <w:rPr>
          <w:rFonts w:hint="eastAsia"/>
        </w:rPr>
        <w:t xml:space="preserve"> </w:t>
      </w:r>
    </w:p>
    <w:p w14:paraId="281F7503" w14:textId="77777777" w:rsidR="0062634E" w:rsidRDefault="0062634E" w:rsidP="00006129"/>
    <w:p w14:paraId="3F13B892" w14:textId="1141C3B9" w:rsidR="00E77503" w:rsidRDefault="00E77503" w:rsidP="00DD4CC6">
      <w:r>
        <w:rPr>
          <w:rFonts w:hint="eastAsia"/>
        </w:rPr>
        <w:t>2020.05.01 Zhi-Hong</w:t>
      </w:r>
    </w:p>
    <w:p w14:paraId="3276C3C9" w14:textId="4D707E07" w:rsidR="00E77503" w:rsidRDefault="00E77503" w:rsidP="00DD4CC6">
      <w:r>
        <w:rPr>
          <w:rFonts w:hint="eastAsia"/>
        </w:rPr>
        <w:t>紀錄目前結果</w:t>
      </w:r>
    </w:p>
    <w:p w14:paraId="4EFF27AE" w14:textId="4EF0F42D" w:rsidR="00A901D1" w:rsidRDefault="00A901D1" w:rsidP="00DD4CC6">
      <w:r>
        <w:rPr>
          <w:rFonts w:hint="eastAsia"/>
        </w:rPr>
        <w:t>目前最好情況</w:t>
      </w:r>
      <w:r>
        <w:rPr>
          <w:rFonts w:hint="eastAsia"/>
        </w:rPr>
        <w:t xml:space="preserve">: </w:t>
      </w:r>
      <w:r>
        <w:rPr>
          <w:rFonts w:hint="eastAsia"/>
        </w:rPr>
        <w:t>過去兩周同天</w:t>
      </w:r>
      <w:r>
        <w:rPr>
          <w:rFonts w:hint="eastAsia"/>
        </w:rPr>
        <w:t xml:space="preserve"> </w:t>
      </w:r>
      <w:r>
        <w:rPr>
          <w:rFonts w:hint="eastAsia"/>
        </w:rPr>
        <w:t>掛</w:t>
      </w:r>
      <w:r>
        <w:rPr>
          <w:rFonts w:hint="eastAsia"/>
        </w:rPr>
        <w:t xml:space="preserve">reduce_LR  </w:t>
      </w:r>
      <w:r>
        <w:t>ensemble</w:t>
      </w:r>
      <w:r>
        <w:rPr>
          <w:rFonts w:hint="eastAsia"/>
        </w:rPr>
        <w:t xml:space="preserve"> = 4.02</w:t>
      </w:r>
    </w:p>
    <w:p w14:paraId="0D8869F2" w14:textId="423B0C3D" w:rsidR="00E77503" w:rsidRDefault="00E77503" w:rsidP="00DD4CC6">
      <w:r>
        <w:rPr>
          <w:rFonts w:hint="eastAsia"/>
        </w:rPr>
        <w:t>實驗一</w:t>
      </w:r>
      <w:r>
        <w:rPr>
          <w:rFonts w:hint="eastAsia"/>
        </w:rPr>
        <w:t xml:space="preserve">: </w:t>
      </w:r>
      <w:r>
        <w:rPr>
          <w:rFonts w:hint="eastAsia"/>
        </w:rPr>
        <w:t>過去三周掛</w:t>
      </w:r>
      <w:r w:rsidR="00A901D1">
        <w:rPr>
          <w:rFonts w:hint="eastAsia"/>
        </w:rPr>
        <w:t>同天</w:t>
      </w:r>
      <w:r>
        <w:rPr>
          <w:rFonts w:hint="eastAsia"/>
        </w:rPr>
        <w:t>reduce_lr</w:t>
      </w:r>
    </w:p>
    <w:p w14:paraId="21EECDC9" w14:textId="77777777" w:rsidR="00E77503" w:rsidRDefault="00E77503" w:rsidP="00E77503">
      <w:r>
        <w:rPr>
          <w:rFonts w:hint="eastAsia"/>
        </w:rPr>
        <w:t>Input :</w:t>
      </w:r>
    </w:p>
    <w:p w14:paraId="61595CF4" w14:textId="77777777" w:rsidR="00E77503" w:rsidRDefault="00E77503" w:rsidP="00E77503">
      <w:pPr>
        <w:pStyle w:val="a7"/>
        <w:numPr>
          <w:ilvl w:val="0"/>
          <w:numId w:val="28"/>
        </w:numPr>
        <w:ind w:leftChars="0"/>
      </w:pPr>
      <w:r w:rsidRPr="004039AA">
        <w:rPr>
          <w:color w:val="FF0000"/>
        </w:rPr>
        <w:t>Day-7, Day-14, Day-21</w:t>
      </w:r>
      <w:r>
        <w:rPr>
          <w:rFonts w:hint="eastAsia"/>
        </w:rPr>
        <w:t xml:space="preserve"> of per 15mins of </w:t>
      </w:r>
      <w:r w:rsidRPr="00750BF9">
        <w:t xml:space="preserve">'measure', 'Period_transform', </w:t>
      </w:r>
      <w:r>
        <w:rPr>
          <w:rFonts w:hint="eastAsia"/>
        </w:rPr>
        <w:t>w</w:t>
      </w:r>
      <w:r w:rsidRPr="00750BF9">
        <w:t>eek_update','isHoliday','dayOfYear_transform', 'Temp_H', 'Hour', 'Minute'</w:t>
      </w:r>
    </w:p>
    <w:p w14:paraId="3C4FDAAD" w14:textId="77777777" w:rsidR="00E77503" w:rsidRDefault="00E77503" w:rsidP="00E77503">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eek_update','isHoliday','dayOfYear_transform', 'Temp_H', 'Hour', 'Minute'</w:t>
      </w:r>
    </w:p>
    <w:p w14:paraId="5E84F71D" w14:textId="77777777" w:rsidR="00E77503" w:rsidRDefault="00E77503" w:rsidP="00E77503">
      <w:r>
        <w:rPr>
          <w:rFonts w:hint="eastAsia"/>
        </w:rPr>
        <w:t>Output:</w:t>
      </w:r>
    </w:p>
    <w:p w14:paraId="2E08EC54" w14:textId="77777777" w:rsidR="00E77503" w:rsidRDefault="00E77503" w:rsidP="00E77503">
      <w:pPr>
        <w:pStyle w:val="a7"/>
        <w:numPr>
          <w:ilvl w:val="0"/>
          <w:numId w:val="28"/>
        </w:numPr>
        <w:ind w:leftChars="0"/>
      </w:pPr>
      <w:r>
        <w:rPr>
          <w:rFonts w:hint="eastAsia"/>
        </w:rPr>
        <w:lastRenderedPageBreak/>
        <w:t>Today of per 15mins of measure.</w:t>
      </w:r>
    </w:p>
    <w:p w14:paraId="6F9FA809" w14:textId="77777777" w:rsidR="00E77503" w:rsidRDefault="00E77503" w:rsidP="00DD4CC6"/>
    <w:p w14:paraId="2DC07BA3" w14:textId="77777777" w:rsidR="00E77503" w:rsidRDefault="00E77503" w:rsidP="00E77503">
      <w:r>
        <w:t>M</w:t>
      </w:r>
      <w:r>
        <w:rPr>
          <w:rFonts w:hint="eastAsia"/>
        </w:rPr>
        <w:t>odel S</w:t>
      </w:r>
      <w:r w:rsidRPr="009E3610">
        <w:t>truct</w:t>
      </w:r>
      <w:r>
        <w:rPr>
          <w:rFonts w:hint="eastAsia"/>
        </w:rPr>
        <w:t>ure:</w:t>
      </w:r>
    </w:p>
    <w:p w14:paraId="04DD02C9" w14:textId="37DFC136" w:rsidR="00E77503" w:rsidRDefault="00E77503" w:rsidP="004039AA">
      <w:pPr>
        <w:jc w:val="center"/>
      </w:pPr>
      <w:r w:rsidRPr="00E77503">
        <w:rPr>
          <w:noProof/>
        </w:rPr>
        <w:drawing>
          <wp:inline distT="0" distB="0" distL="0" distR="0" wp14:anchorId="1E040C23" wp14:editId="71586741">
            <wp:extent cx="4659086" cy="1823357"/>
            <wp:effectExtent l="0" t="0" r="8255"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59086" cy="1823357"/>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E77503" w14:paraId="5B2BCD82" w14:textId="77777777" w:rsidTr="00E77503">
        <w:tc>
          <w:tcPr>
            <w:tcW w:w="905" w:type="dxa"/>
          </w:tcPr>
          <w:p w14:paraId="2D17233D" w14:textId="77777777" w:rsidR="00E77503" w:rsidRDefault="00E77503" w:rsidP="00E77503"/>
        </w:tc>
        <w:tc>
          <w:tcPr>
            <w:tcW w:w="906" w:type="dxa"/>
          </w:tcPr>
          <w:p w14:paraId="6BAFA749" w14:textId="77777777" w:rsidR="00E77503" w:rsidRDefault="00E77503" w:rsidP="00E77503">
            <w:r>
              <w:rPr>
                <w:rFonts w:hint="eastAsia"/>
              </w:rPr>
              <w:t>1</w:t>
            </w:r>
          </w:p>
        </w:tc>
        <w:tc>
          <w:tcPr>
            <w:tcW w:w="905" w:type="dxa"/>
          </w:tcPr>
          <w:p w14:paraId="4CB18A57" w14:textId="77777777" w:rsidR="00E77503" w:rsidRDefault="00E77503" w:rsidP="00E77503">
            <w:r>
              <w:rPr>
                <w:rFonts w:hint="eastAsia"/>
              </w:rPr>
              <w:t>2</w:t>
            </w:r>
          </w:p>
        </w:tc>
        <w:tc>
          <w:tcPr>
            <w:tcW w:w="906" w:type="dxa"/>
          </w:tcPr>
          <w:p w14:paraId="5214F7F5" w14:textId="77777777" w:rsidR="00E77503" w:rsidRDefault="00E77503" w:rsidP="00E77503">
            <w:r>
              <w:rPr>
                <w:rFonts w:hint="eastAsia"/>
              </w:rPr>
              <w:t>3</w:t>
            </w:r>
          </w:p>
        </w:tc>
        <w:tc>
          <w:tcPr>
            <w:tcW w:w="906" w:type="dxa"/>
          </w:tcPr>
          <w:p w14:paraId="09794F5E" w14:textId="77777777" w:rsidR="00E77503" w:rsidRDefault="00E77503" w:rsidP="00E77503">
            <w:r>
              <w:rPr>
                <w:rFonts w:hint="eastAsia"/>
              </w:rPr>
              <w:t>4</w:t>
            </w:r>
          </w:p>
        </w:tc>
        <w:tc>
          <w:tcPr>
            <w:tcW w:w="905" w:type="dxa"/>
          </w:tcPr>
          <w:p w14:paraId="0DE68911" w14:textId="77777777" w:rsidR="00E77503" w:rsidRDefault="00E77503" w:rsidP="00E77503">
            <w:r>
              <w:rPr>
                <w:rFonts w:hint="eastAsia"/>
              </w:rPr>
              <w:t>5</w:t>
            </w:r>
          </w:p>
        </w:tc>
        <w:tc>
          <w:tcPr>
            <w:tcW w:w="906" w:type="dxa"/>
          </w:tcPr>
          <w:p w14:paraId="60250254" w14:textId="77777777" w:rsidR="00E77503" w:rsidRDefault="00E77503" w:rsidP="00E77503">
            <w:r>
              <w:rPr>
                <w:rFonts w:hint="eastAsia"/>
              </w:rPr>
              <w:t>6</w:t>
            </w:r>
          </w:p>
        </w:tc>
        <w:tc>
          <w:tcPr>
            <w:tcW w:w="906" w:type="dxa"/>
          </w:tcPr>
          <w:p w14:paraId="06D7305A" w14:textId="77777777" w:rsidR="00E77503" w:rsidRDefault="00E77503" w:rsidP="00E77503">
            <w:r>
              <w:rPr>
                <w:rFonts w:hint="eastAsia"/>
              </w:rPr>
              <w:t>7</w:t>
            </w:r>
          </w:p>
        </w:tc>
        <w:tc>
          <w:tcPr>
            <w:tcW w:w="905" w:type="dxa"/>
          </w:tcPr>
          <w:p w14:paraId="0866AC63" w14:textId="77777777" w:rsidR="00E77503" w:rsidRDefault="00E77503" w:rsidP="00E77503">
            <w:r>
              <w:rPr>
                <w:rFonts w:hint="eastAsia"/>
              </w:rPr>
              <w:t>8</w:t>
            </w:r>
          </w:p>
        </w:tc>
        <w:tc>
          <w:tcPr>
            <w:tcW w:w="906" w:type="dxa"/>
          </w:tcPr>
          <w:p w14:paraId="65F01493" w14:textId="77777777" w:rsidR="00E77503" w:rsidRDefault="00E77503" w:rsidP="00E77503">
            <w:r>
              <w:rPr>
                <w:rFonts w:hint="eastAsia"/>
              </w:rPr>
              <w:t>9</w:t>
            </w:r>
          </w:p>
        </w:tc>
        <w:tc>
          <w:tcPr>
            <w:tcW w:w="906" w:type="dxa"/>
          </w:tcPr>
          <w:p w14:paraId="46523799" w14:textId="77777777" w:rsidR="00E77503" w:rsidRDefault="00E77503" w:rsidP="00E77503">
            <w:r>
              <w:rPr>
                <w:rFonts w:hint="eastAsia"/>
              </w:rPr>
              <w:t>10</w:t>
            </w:r>
          </w:p>
        </w:tc>
      </w:tr>
      <w:tr w:rsidR="00E77503" w14:paraId="3172566A" w14:textId="77777777" w:rsidTr="00E77503">
        <w:tc>
          <w:tcPr>
            <w:tcW w:w="905" w:type="dxa"/>
          </w:tcPr>
          <w:p w14:paraId="3A77E7C4" w14:textId="77777777" w:rsidR="00E77503" w:rsidRDefault="00E77503" w:rsidP="00E77503">
            <w:r>
              <w:rPr>
                <w:rFonts w:hint="eastAsia"/>
              </w:rPr>
              <w:t>MAPE</w:t>
            </w:r>
          </w:p>
        </w:tc>
        <w:tc>
          <w:tcPr>
            <w:tcW w:w="906" w:type="dxa"/>
          </w:tcPr>
          <w:p w14:paraId="2503277E" w14:textId="3914A78B" w:rsidR="00E77503" w:rsidRDefault="00E77503" w:rsidP="00E77503">
            <w:r>
              <w:rPr>
                <w:rFonts w:hint="eastAsia"/>
              </w:rPr>
              <w:t>4.11%</w:t>
            </w:r>
          </w:p>
        </w:tc>
        <w:tc>
          <w:tcPr>
            <w:tcW w:w="905" w:type="dxa"/>
          </w:tcPr>
          <w:p w14:paraId="050EC5B9" w14:textId="3C50A19F" w:rsidR="00E77503" w:rsidRDefault="00E77503" w:rsidP="00E77503">
            <w:r>
              <w:rPr>
                <w:rFonts w:hint="eastAsia"/>
              </w:rPr>
              <w:t>4.38%</w:t>
            </w:r>
          </w:p>
        </w:tc>
        <w:tc>
          <w:tcPr>
            <w:tcW w:w="906" w:type="dxa"/>
          </w:tcPr>
          <w:p w14:paraId="22C3FF7C" w14:textId="2BFA96F4" w:rsidR="00E77503" w:rsidRDefault="00E77503" w:rsidP="00E77503">
            <w:r>
              <w:rPr>
                <w:rFonts w:hint="eastAsia"/>
              </w:rPr>
              <w:t>4.37%</w:t>
            </w:r>
          </w:p>
        </w:tc>
        <w:tc>
          <w:tcPr>
            <w:tcW w:w="906" w:type="dxa"/>
          </w:tcPr>
          <w:p w14:paraId="542CF124" w14:textId="2F18340B" w:rsidR="00E77503" w:rsidRDefault="00E77503" w:rsidP="00E77503">
            <w:r>
              <w:rPr>
                <w:rFonts w:hint="eastAsia"/>
              </w:rPr>
              <w:t>4.00%</w:t>
            </w:r>
          </w:p>
        </w:tc>
        <w:tc>
          <w:tcPr>
            <w:tcW w:w="905" w:type="dxa"/>
          </w:tcPr>
          <w:p w14:paraId="5B2BDBA7" w14:textId="7B5A56ED" w:rsidR="00E77503" w:rsidRDefault="00E77503" w:rsidP="00E77503">
            <w:r>
              <w:rPr>
                <w:rFonts w:hint="eastAsia"/>
              </w:rPr>
              <w:t>4.08%</w:t>
            </w:r>
          </w:p>
        </w:tc>
        <w:tc>
          <w:tcPr>
            <w:tcW w:w="906" w:type="dxa"/>
          </w:tcPr>
          <w:p w14:paraId="3C966CE3" w14:textId="03BC9FBE" w:rsidR="00E77503" w:rsidRDefault="00E77503" w:rsidP="00E77503">
            <w:r>
              <w:rPr>
                <w:rFonts w:hint="eastAsia"/>
              </w:rPr>
              <w:t>4.39%</w:t>
            </w:r>
          </w:p>
        </w:tc>
        <w:tc>
          <w:tcPr>
            <w:tcW w:w="906" w:type="dxa"/>
          </w:tcPr>
          <w:p w14:paraId="71DC046C" w14:textId="387C5CA8" w:rsidR="00E77503" w:rsidRDefault="00E77503" w:rsidP="00E77503">
            <w:r>
              <w:rPr>
                <w:rFonts w:hint="eastAsia"/>
              </w:rPr>
              <w:t>4.43%</w:t>
            </w:r>
          </w:p>
        </w:tc>
        <w:tc>
          <w:tcPr>
            <w:tcW w:w="905" w:type="dxa"/>
          </w:tcPr>
          <w:p w14:paraId="20A299C6" w14:textId="53701149" w:rsidR="00E77503" w:rsidRDefault="00E77503" w:rsidP="00E77503">
            <w:r>
              <w:rPr>
                <w:rFonts w:hint="eastAsia"/>
              </w:rPr>
              <w:t>3.93%</w:t>
            </w:r>
          </w:p>
        </w:tc>
        <w:tc>
          <w:tcPr>
            <w:tcW w:w="906" w:type="dxa"/>
          </w:tcPr>
          <w:p w14:paraId="18F20232" w14:textId="33062DA2" w:rsidR="00E77503" w:rsidRDefault="00E77503" w:rsidP="00E77503">
            <w:r>
              <w:rPr>
                <w:rFonts w:hint="eastAsia"/>
              </w:rPr>
              <w:t>4.29%</w:t>
            </w:r>
          </w:p>
        </w:tc>
        <w:tc>
          <w:tcPr>
            <w:tcW w:w="906" w:type="dxa"/>
          </w:tcPr>
          <w:p w14:paraId="174AF3A9" w14:textId="0EC399A0" w:rsidR="00E77503" w:rsidRDefault="00E77503" w:rsidP="00E77503">
            <w:r>
              <w:rPr>
                <w:rFonts w:hint="eastAsia"/>
              </w:rPr>
              <w:t>4.14%</w:t>
            </w:r>
          </w:p>
        </w:tc>
      </w:tr>
      <w:tr w:rsidR="00E77503" w14:paraId="25154452" w14:textId="77777777" w:rsidTr="00E77503">
        <w:tc>
          <w:tcPr>
            <w:tcW w:w="905" w:type="dxa"/>
          </w:tcPr>
          <w:p w14:paraId="0A69E6F2" w14:textId="77777777" w:rsidR="00E77503" w:rsidRDefault="00E77503" w:rsidP="00E77503">
            <w:r>
              <w:rPr>
                <w:rFonts w:hint="eastAsia"/>
              </w:rPr>
              <w:t>RMSE</w:t>
            </w:r>
          </w:p>
        </w:tc>
        <w:tc>
          <w:tcPr>
            <w:tcW w:w="906" w:type="dxa"/>
          </w:tcPr>
          <w:p w14:paraId="1BCD7B80" w14:textId="05C0C04E" w:rsidR="00E77503" w:rsidRDefault="00E77503" w:rsidP="00E77503">
            <w:r>
              <w:rPr>
                <w:rFonts w:hint="eastAsia"/>
              </w:rPr>
              <w:t>13.615</w:t>
            </w:r>
          </w:p>
        </w:tc>
        <w:tc>
          <w:tcPr>
            <w:tcW w:w="905" w:type="dxa"/>
          </w:tcPr>
          <w:p w14:paraId="3507B012" w14:textId="35D4B9DB" w:rsidR="00E77503" w:rsidRDefault="00E77503" w:rsidP="00E77503">
            <w:r>
              <w:rPr>
                <w:rFonts w:hint="eastAsia"/>
              </w:rPr>
              <w:t>12.801</w:t>
            </w:r>
          </w:p>
        </w:tc>
        <w:tc>
          <w:tcPr>
            <w:tcW w:w="906" w:type="dxa"/>
          </w:tcPr>
          <w:p w14:paraId="02FA82D3" w14:textId="218A0D0F" w:rsidR="00E77503" w:rsidRDefault="00E77503" w:rsidP="00E77503">
            <w:r>
              <w:rPr>
                <w:rFonts w:hint="eastAsia"/>
              </w:rPr>
              <w:t>13.264</w:t>
            </w:r>
          </w:p>
        </w:tc>
        <w:tc>
          <w:tcPr>
            <w:tcW w:w="906" w:type="dxa"/>
          </w:tcPr>
          <w:p w14:paraId="5F799BC9" w14:textId="317BAF2A" w:rsidR="00E77503" w:rsidRDefault="00E77503" w:rsidP="00E77503">
            <w:r>
              <w:rPr>
                <w:rFonts w:hint="eastAsia"/>
              </w:rPr>
              <w:t>13.168</w:t>
            </w:r>
          </w:p>
        </w:tc>
        <w:tc>
          <w:tcPr>
            <w:tcW w:w="905" w:type="dxa"/>
          </w:tcPr>
          <w:p w14:paraId="575A64A2" w14:textId="43A32614" w:rsidR="00E77503" w:rsidRDefault="00E77503" w:rsidP="00E77503">
            <w:r>
              <w:rPr>
                <w:rFonts w:hint="eastAsia"/>
              </w:rPr>
              <w:t>13.190</w:t>
            </w:r>
          </w:p>
        </w:tc>
        <w:tc>
          <w:tcPr>
            <w:tcW w:w="906" w:type="dxa"/>
          </w:tcPr>
          <w:p w14:paraId="41D379F0" w14:textId="51FEC67B" w:rsidR="00E77503" w:rsidRDefault="00E77503" w:rsidP="00E77503">
            <w:r>
              <w:rPr>
                <w:rFonts w:hint="eastAsia"/>
              </w:rPr>
              <w:t>13.846</w:t>
            </w:r>
          </w:p>
        </w:tc>
        <w:tc>
          <w:tcPr>
            <w:tcW w:w="906" w:type="dxa"/>
          </w:tcPr>
          <w:p w14:paraId="68F9B2EB" w14:textId="474F599B" w:rsidR="00E77503" w:rsidRDefault="00E77503" w:rsidP="00E77503">
            <w:r>
              <w:rPr>
                <w:rFonts w:hint="eastAsia"/>
              </w:rPr>
              <w:t>14.566</w:t>
            </w:r>
          </w:p>
        </w:tc>
        <w:tc>
          <w:tcPr>
            <w:tcW w:w="905" w:type="dxa"/>
          </w:tcPr>
          <w:p w14:paraId="4E51CD31" w14:textId="1412E0F5" w:rsidR="00E77503" w:rsidRDefault="00E77503" w:rsidP="00E77503">
            <w:r>
              <w:rPr>
                <w:rFonts w:hint="eastAsia"/>
              </w:rPr>
              <w:t>12.109</w:t>
            </w:r>
          </w:p>
        </w:tc>
        <w:tc>
          <w:tcPr>
            <w:tcW w:w="906" w:type="dxa"/>
          </w:tcPr>
          <w:p w14:paraId="3339B940" w14:textId="008E84AB" w:rsidR="00E77503" w:rsidRDefault="00E77503" w:rsidP="00E77503">
            <w:r>
              <w:rPr>
                <w:rFonts w:hint="eastAsia"/>
              </w:rPr>
              <w:t>13.775</w:t>
            </w:r>
          </w:p>
        </w:tc>
        <w:tc>
          <w:tcPr>
            <w:tcW w:w="906" w:type="dxa"/>
          </w:tcPr>
          <w:p w14:paraId="4884AE08" w14:textId="137E70FB" w:rsidR="00E77503" w:rsidRDefault="00E77503" w:rsidP="00E77503">
            <w:r>
              <w:rPr>
                <w:rFonts w:hint="eastAsia"/>
              </w:rPr>
              <w:t>13.594</w:t>
            </w:r>
          </w:p>
        </w:tc>
      </w:tr>
    </w:tbl>
    <w:p w14:paraId="3CECA7FF" w14:textId="463B1299" w:rsidR="00E77503" w:rsidRDefault="00E77503" w:rsidP="00E77503">
      <w:r>
        <w:rPr>
          <w:rFonts w:hint="eastAsia"/>
        </w:rPr>
        <w:t>集成平均</w:t>
      </w:r>
      <w:r>
        <w:rPr>
          <w:rFonts w:hint="eastAsia"/>
        </w:rPr>
        <w:t>MAPE:4.05%</w:t>
      </w:r>
    </w:p>
    <w:p w14:paraId="5DF5B9E7" w14:textId="1690A211" w:rsidR="00E77503" w:rsidRDefault="00E77503" w:rsidP="00E77503">
      <w:r>
        <w:rPr>
          <w:rFonts w:hint="eastAsia"/>
        </w:rPr>
        <w:t>集成平均</w:t>
      </w:r>
      <w:r>
        <w:rPr>
          <w:rFonts w:hint="eastAsia"/>
        </w:rPr>
        <w:t>RMSE:12.99</w:t>
      </w:r>
    </w:p>
    <w:p w14:paraId="36E9ABB5" w14:textId="7C213C02" w:rsidR="00E77503" w:rsidRDefault="00E77503" w:rsidP="00E77503">
      <w:r>
        <w:rPr>
          <w:rFonts w:hint="eastAsia"/>
        </w:rPr>
        <w:t>直接平均</w:t>
      </w:r>
      <w:r>
        <w:rPr>
          <w:rFonts w:hint="eastAsia"/>
        </w:rPr>
        <w:t>MAPE:4.21%</w:t>
      </w:r>
    </w:p>
    <w:p w14:paraId="677E2A2A" w14:textId="188200B9" w:rsidR="00E77503" w:rsidRDefault="00E77503" w:rsidP="004039AA">
      <w:pPr>
        <w:pBdr>
          <w:bottom w:val="single" w:sz="6" w:space="1" w:color="auto"/>
        </w:pBdr>
      </w:pPr>
      <w:r>
        <w:rPr>
          <w:rFonts w:hint="eastAsia"/>
        </w:rPr>
        <w:t>直接平均</w:t>
      </w:r>
      <w:r>
        <w:rPr>
          <w:rFonts w:hint="eastAsia"/>
        </w:rPr>
        <w:t>RMSE:13.39</w:t>
      </w:r>
    </w:p>
    <w:p w14:paraId="711FDAA7" w14:textId="77777777" w:rsidR="00E77503" w:rsidRPr="00E77503" w:rsidRDefault="00E77503" w:rsidP="004039AA">
      <w:pPr>
        <w:pBdr>
          <w:bottom w:val="single" w:sz="6" w:space="1" w:color="auto"/>
        </w:pBdr>
      </w:pPr>
    </w:p>
    <w:p w14:paraId="39EA5FC3" w14:textId="126EDDAE" w:rsidR="00E77503" w:rsidRDefault="00E77503" w:rsidP="00E77503">
      <w:r>
        <w:rPr>
          <w:rFonts w:hint="eastAsia"/>
        </w:rPr>
        <w:t>實驗二</w:t>
      </w:r>
      <w:r>
        <w:rPr>
          <w:rFonts w:hint="eastAsia"/>
        </w:rPr>
        <w:t>:</w:t>
      </w:r>
      <w:r>
        <w:rPr>
          <w:rFonts w:hint="eastAsia"/>
        </w:rPr>
        <w:t>過去兩周</w:t>
      </w:r>
      <w:r w:rsidR="00A901D1">
        <w:rPr>
          <w:rFonts w:hint="eastAsia"/>
        </w:rPr>
        <w:t>同天</w:t>
      </w:r>
      <w:r>
        <w:rPr>
          <w:rFonts w:hint="eastAsia"/>
        </w:rPr>
        <w:t xml:space="preserve"> </w:t>
      </w:r>
      <w:r>
        <w:rPr>
          <w:rFonts w:hint="eastAsia"/>
        </w:rPr>
        <w:t>不掛</w:t>
      </w:r>
      <w:r>
        <w:rPr>
          <w:rFonts w:hint="eastAsia"/>
        </w:rPr>
        <w:t>reduce_LR</w:t>
      </w:r>
    </w:p>
    <w:p w14:paraId="086CD0A9" w14:textId="77777777" w:rsidR="00E77503" w:rsidRDefault="00E77503" w:rsidP="00E77503"/>
    <w:p w14:paraId="5A97E5D3" w14:textId="77777777" w:rsidR="00E77503" w:rsidRDefault="00E77503" w:rsidP="00E77503">
      <w:r>
        <w:rPr>
          <w:rFonts w:hint="eastAsia"/>
        </w:rPr>
        <w:t>Input :</w:t>
      </w:r>
    </w:p>
    <w:p w14:paraId="1058B6E8" w14:textId="44212DA0" w:rsidR="00E77503" w:rsidRDefault="00E77503" w:rsidP="00E77503">
      <w:pPr>
        <w:pStyle w:val="a7"/>
        <w:numPr>
          <w:ilvl w:val="0"/>
          <w:numId w:val="28"/>
        </w:numPr>
        <w:ind w:leftChars="0"/>
      </w:pPr>
      <w:r w:rsidRPr="004039AA">
        <w:rPr>
          <w:color w:val="FF0000"/>
        </w:rPr>
        <w:t xml:space="preserve">Day-7, Day-14 </w:t>
      </w:r>
      <w:r>
        <w:rPr>
          <w:rFonts w:hint="eastAsia"/>
        </w:rPr>
        <w:t xml:space="preserve">of per 15mins of </w:t>
      </w:r>
      <w:r w:rsidRPr="00750BF9">
        <w:t xml:space="preserve">'measure', 'Period_transform', </w:t>
      </w:r>
      <w:r>
        <w:rPr>
          <w:rFonts w:hint="eastAsia"/>
        </w:rPr>
        <w:t>w</w:t>
      </w:r>
      <w:r w:rsidRPr="00750BF9">
        <w:t>eek_update','isHoliday','dayOfYear_transform', 'Temp_H', 'Hour', 'Minute'</w:t>
      </w:r>
    </w:p>
    <w:p w14:paraId="366DA14C" w14:textId="77777777" w:rsidR="00E77503" w:rsidRDefault="00E77503" w:rsidP="00E77503">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eek_update','isHoliday','dayOfYear_transform', 'Temp_H', 'Hour', 'Minute'</w:t>
      </w:r>
    </w:p>
    <w:p w14:paraId="26D1B13C" w14:textId="77777777" w:rsidR="00E77503" w:rsidRDefault="00E77503" w:rsidP="00E77503">
      <w:r>
        <w:rPr>
          <w:rFonts w:hint="eastAsia"/>
        </w:rPr>
        <w:t>Output:</w:t>
      </w:r>
    </w:p>
    <w:p w14:paraId="55890F5B" w14:textId="77777777" w:rsidR="00E77503" w:rsidRDefault="00E77503" w:rsidP="00E77503">
      <w:pPr>
        <w:pStyle w:val="a7"/>
        <w:numPr>
          <w:ilvl w:val="0"/>
          <w:numId w:val="28"/>
        </w:numPr>
        <w:ind w:leftChars="0"/>
      </w:pPr>
      <w:r>
        <w:rPr>
          <w:rFonts w:hint="eastAsia"/>
        </w:rPr>
        <w:t>Today of per 15mins of measure.</w:t>
      </w:r>
    </w:p>
    <w:p w14:paraId="061EF79E" w14:textId="77777777" w:rsidR="00E77503" w:rsidRDefault="00E77503" w:rsidP="00E77503"/>
    <w:p w14:paraId="6D0E2EE7" w14:textId="77777777" w:rsidR="00E77503" w:rsidRDefault="00E77503" w:rsidP="00E77503">
      <w:r>
        <w:t>M</w:t>
      </w:r>
      <w:r>
        <w:rPr>
          <w:rFonts w:hint="eastAsia"/>
        </w:rPr>
        <w:t>odel S</w:t>
      </w:r>
      <w:r w:rsidRPr="009E3610">
        <w:t>truct</w:t>
      </w:r>
      <w:r>
        <w:rPr>
          <w:rFonts w:hint="eastAsia"/>
        </w:rPr>
        <w:t>ure:</w:t>
      </w:r>
    </w:p>
    <w:p w14:paraId="542A5132" w14:textId="2A2499B6" w:rsidR="00E77503" w:rsidRDefault="00E77503" w:rsidP="00E77503">
      <w:pPr>
        <w:jc w:val="center"/>
      </w:pPr>
      <w:r w:rsidRPr="00E77503">
        <w:rPr>
          <w:noProof/>
        </w:rPr>
        <w:lastRenderedPageBreak/>
        <w:drawing>
          <wp:inline distT="0" distB="0" distL="0" distR="0" wp14:anchorId="5929B2C8" wp14:editId="317FC3D4">
            <wp:extent cx="4985657" cy="1943100"/>
            <wp:effectExtent l="0" t="0" r="571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85657" cy="1943100"/>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E77503" w14:paraId="4494D420" w14:textId="77777777" w:rsidTr="00E77503">
        <w:tc>
          <w:tcPr>
            <w:tcW w:w="905" w:type="dxa"/>
          </w:tcPr>
          <w:p w14:paraId="7679DFF9" w14:textId="77777777" w:rsidR="00E77503" w:rsidRDefault="00E77503" w:rsidP="00E77503"/>
        </w:tc>
        <w:tc>
          <w:tcPr>
            <w:tcW w:w="906" w:type="dxa"/>
          </w:tcPr>
          <w:p w14:paraId="3C925A7A" w14:textId="77777777" w:rsidR="00E77503" w:rsidRDefault="00E77503" w:rsidP="00E77503">
            <w:r>
              <w:rPr>
                <w:rFonts w:hint="eastAsia"/>
              </w:rPr>
              <w:t>1</w:t>
            </w:r>
          </w:p>
        </w:tc>
        <w:tc>
          <w:tcPr>
            <w:tcW w:w="905" w:type="dxa"/>
          </w:tcPr>
          <w:p w14:paraId="55A5E072" w14:textId="77777777" w:rsidR="00E77503" w:rsidRDefault="00E77503" w:rsidP="00E77503">
            <w:r>
              <w:rPr>
                <w:rFonts w:hint="eastAsia"/>
              </w:rPr>
              <w:t>2</w:t>
            </w:r>
          </w:p>
        </w:tc>
        <w:tc>
          <w:tcPr>
            <w:tcW w:w="906" w:type="dxa"/>
          </w:tcPr>
          <w:p w14:paraId="57A0655B" w14:textId="77777777" w:rsidR="00E77503" w:rsidRDefault="00E77503" w:rsidP="00E77503">
            <w:r>
              <w:rPr>
                <w:rFonts w:hint="eastAsia"/>
              </w:rPr>
              <w:t>3</w:t>
            </w:r>
          </w:p>
        </w:tc>
        <w:tc>
          <w:tcPr>
            <w:tcW w:w="906" w:type="dxa"/>
          </w:tcPr>
          <w:p w14:paraId="3F5D3C22" w14:textId="77777777" w:rsidR="00E77503" w:rsidRDefault="00E77503" w:rsidP="00E77503">
            <w:r>
              <w:rPr>
                <w:rFonts w:hint="eastAsia"/>
              </w:rPr>
              <w:t>4</w:t>
            </w:r>
          </w:p>
        </w:tc>
        <w:tc>
          <w:tcPr>
            <w:tcW w:w="905" w:type="dxa"/>
          </w:tcPr>
          <w:p w14:paraId="76D8C9A7" w14:textId="77777777" w:rsidR="00E77503" w:rsidRDefault="00E77503" w:rsidP="00E77503">
            <w:r>
              <w:rPr>
                <w:rFonts w:hint="eastAsia"/>
              </w:rPr>
              <w:t>5</w:t>
            </w:r>
          </w:p>
        </w:tc>
        <w:tc>
          <w:tcPr>
            <w:tcW w:w="906" w:type="dxa"/>
          </w:tcPr>
          <w:p w14:paraId="75BCFBAF" w14:textId="77777777" w:rsidR="00E77503" w:rsidRDefault="00E77503" w:rsidP="00E77503">
            <w:r>
              <w:rPr>
                <w:rFonts w:hint="eastAsia"/>
              </w:rPr>
              <w:t>6</w:t>
            </w:r>
          </w:p>
        </w:tc>
        <w:tc>
          <w:tcPr>
            <w:tcW w:w="906" w:type="dxa"/>
          </w:tcPr>
          <w:p w14:paraId="6E1057B1" w14:textId="77777777" w:rsidR="00E77503" w:rsidRDefault="00E77503" w:rsidP="00E77503">
            <w:r>
              <w:rPr>
                <w:rFonts w:hint="eastAsia"/>
              </w:rPr>
              <w:t>7</w:t>
            </w:r>
          </w:p>
        </w:tc>
        <w:tc>
          <w:tcPr>
            <w:tcW w:w="905" w:type="dxa"/>
          </w:tcPr>
          <w:p w14:paraId="04010988" w14:textId="77777777" w:rsidR="00E77503" w:rsidRDefault="00E77503" w:rsidP="00E77503">
            <w:r>
              <w:rPr>
                <w:rFonts w:hint="eastAsia"/>
              </w:rPr>
              <w:t>8</w:t>
            </w:r>
          </w:p>
        </w:tc>
        <w:tc>
          <w:tcPr>
            <w:tcW w:w="906" w:type="dxa"/>
          </w:tcPr>
          <w:p w14:paraId="36D74CFF" w14:textId="77777777" w:rsidR="00E77503" w:rsidRDefault="00E77503" w:rsidP="00E77503">
            <w:r>
              <w:rPr>
                <w:rFonts w:hint="eastAsia"/>
              </w:rPr>
              <w:t>9</w:t>
            </w:r>
          </w:p>
        </w:tc>
        <w:tc>
          <w:tcPr>
            <w:tcW w:w="906" w:type="dxa"/>
          </w:tcPr>
          <w:p w14:paraId="7CB19B04" w14:textId="77777777" w:rsidR="00E77503" w:rsidRDefault="00E77503" w:rsidP="00E77503">
            <w:r>
              <w:rPr>
                <w:rFonts w:hint="eastAsia"/>
              </w:rPr>
              <w:t>10</w:t>
            </w:r>
          </w:p>
        </w:tc>
      </w:tr>
      <w:tr w:rsidR="00E77503" w14:paraId="69972964" w14:textId="77777777" w:rsidTr="00E77503">
        <w:tc>
          <w:tcPr>
            <w:tcW w:w="905" w:type="dxa"/>
          </w:tcPr>
          <w:p w14:paraId="1C9AAA37" w14:textId="77777777" w:rsidR="00E77503" w:rsidRDefault="00E77503" w:rsidP="00E77503">
            <w:r>
              <w:rPr>
                <w:rFonts w:hint="eastAsia"/>
              </w:rPr>
              <w:t>MAPE</w:t>
            </w:r>
          </w:p>
        </w:tc>
        <w:tc>
          <w:tcPr>
            <w:tcW w:w="906" w:type="dxa"/>
          </w:tcPr>
          <w:p w14:paraId="7480CA9B" w14:textId="3B6A3AD4" w:rsidR="00E77503" w:rsidRDefault="00E77503" w:rsidP="00E77503">
            <w:r>
              <w:rPr>
                <w:rFonts w:hint="eastAsia"/>
              </w:rPr>
              <w:t>4.24%</w:t>
            </w:r>
          </w:p>
        </w:tc>
        <w:tc>
          <w:tcPr>
            <w:tcW w:w="905" w:type="dxa"/>
          </w:tcPr>
          <w:p w14:paraId="0BE99938" w14:textId="7AC45DD3" w:rsidR="00E77503" w:rsidRDefault="00E77503" w:rsidP="00E77503">
            <w:r>
              <w:rPr>
                <w:rFonts w:hint="eastAsia"/>
              </w:rPr>
              <w:t>4.38%</w:t>
            </w:r>
          </w:p>
        </w:tc>
        <w:tc>
          <w:tcPr>
            <w:tcW w:w="906" w:type="dxa"/>
          </w:tcPr>
          <w:p w14:paraId="1BA7A508" w14:textId="1F08283F" w:rsidR="00E77503" w:rsidRDefault="00E77503" w:rsidP="00E77503">
            <w:r>
              <w:rPr>
                <w:rFonts w:hint="eastAsia"/>
              </w:rPr>
              <w:t>4.86%</w:t>
            </w:r>
          </w:p>
        </w:tc>
        <w:tc>
          <w:tcPr>
            <w:tcW w:w="906" w:type="dxa"/>
          </w:tcPr>
          <w:p w14:paraId="0972D36A" w14:textId="723B3958" w:rsidR="00E77503" w:rsidRDefault="00E77503" w:rsidP="00E77503">
            <w:r>
              <w:rPr>
                <w:rFonts w:hint="eastAsia"/>
              </w:rPr>
              <w:t>4.59%</w:t>
            </w:r>
          </w:p>
        </w:tc>
        <w:tc>
          <w:tcPr>
            <w:tcW w:w="905" w:type="dxa"/>
          </w:tcPr>
          <w:p w14:paraId="15254321" w14:textId="5C1053EE" w:rsidR="00E77503" w:rsidRDefault="00E77503" w:rsidP="00E77503">
            <w:r>
              <w:rPr>
                <w:rFonts w:hint="eastAsia"/>
              </w:rPr>
              <w:t>4.49%</w:t>
            </w:r>
          </w:p>
        </w:tc>
        <w:tc>
          <w:tcPr>
            <w:tcW w:w="906" w:type="dxa"/>
          </w:tcPr>
          <w:p w14:paraId="518D169D" w14:textId="554294E9" w:rsidR="00E77503" w:rsidRDefault="00E77503" w:rsidP="00E77503">
            <w:r>
              <w:rPr>
                <w:rFonts w:hint="eastAsia"/>
              </w:rPr>
              <w:t>3.99%</w:t>
            </w:r>
          </w:p>
        </w:tc>
        <w:tc>
          <w:tcPr>
            <w:tcW w:w="906" w:type="dxa"/>
          </w:tcPr>
          <w:p w14:paraId="2CA965C5" w14:textId="0D86A4F8" w:rsidR="00E77503" w:rsidRDefault="00E77503" w:rsidP="00E77503">
            <w:r>
              <w:rPr>
                <w:rFonts w:hint="eastAsia"/>
              </w:rPr>
              <w:t>4.31%</w:t>
            </w:r>
          </w:p>
        </w:tc>
        <w:tc>
          <w:tcPr>
            <w:tcW w:w="905" w:type="dxa"/>
          </w:tcPr>
          <w:p w14:paraId="79B1FD25" w14:textId="36EED9C8" w:rsidR="00E77503" w:rsidRDefault="00E77503" w:rsidP="00E77503">
            <w:r>
              <w:rPr>
                <w:rFonts w:hint="eastAsia"/>
              </w:rPr>
              <w:t>4.12%</w:t>
            </w:r>
          </w:p>
        </w:tc>
        <w:tc>
          <w:tcPr>
            <w:tcW w:w="906" w:type="dxa"/>
          </w:tcPr>
          <w:p w14:paraId="3C4978B1" w14:textId="2AD81060" w:rsidR="00E77503" w:rsidRDefault="00E77503" w:rsidP="00E77503">
            <w:r>
              <w:rPr>
                <w:rFonts w:hint="eastAsia"/>
              </w:rPr>
              <w:t>4.21%</w:t>
            </w:r>
          </w:p>
        </w:tc>
        <w:tc>
          <w:tcPr>
            <w:tcW w:w="906" w:type="dxa"/>
          </w:tcPr>
          <w:p w14:paraId="69A7E8B4" w14:textId="434C7D94" w:rsidR="00E77503" w:rsidRDefault="00E77503" w:rsidP="00E77503">
            <w:r>
              <w:rPr>
                <w:rFonts w:hint="eastAsia"/>
              </w:rPr>
              <w:t>4.35%</w:t>
            </w:r>
          </w:p>
        </w:tc>
      </w:tr>
      <w:tr w:rsidR="00E77503" w14:paraId="31C8DA7E" w14:textId="77777777" w:rsidTr="00E77503">
        <w:tc>
          <w:tcPr>
            <w:tcW w:w="905" w:type="dxa"/>
          </w:tcPr>
          <w:p w14:paraId="671BBFA9" w14:textId="77777777" w:rsidR="00E77503" w:rsidRDefault="00E77503" w:rsidP="00E77503">
            <w:r>
              <w:rPr>
                <w:rFonts w:hint="eastAsia"/>
              </w:rPr>
              <w:t>RMSE</w:t>
            </w:r>
          </w:p>
        </w:tc>
        <w:tc>
          <w:tcPr>
            <w:tcW w:w="906" w:type="dxa"/>
          </w:tcPr>
          <w:p w14:paraId="2E94AA89" w14:textId="6E25A690" w:rsidR="00E77503" w:rsidRDefault="00E77503" w:rsidP="00E77503">
            <w:r>
              <w:rPr>
                <w:rFonts w:hint="eastAsia"/>
              </w:rPr>
              <w:t>13.695</w:t>
            </w:r>
          </w:p>
        </w:tc>
        <w:tc>
          <w:tcPr>
            <w:tcW w:w="905" w:type="dxa"/>
          </w:tcPr>
          <w:p w14:paraId="185F1214" w14:textId="200EA2C7" w:rsidR="00E77503" w:rsidRDefault="00E77503" w:rsidP="00E77503">
            <w:r>
              <w:rPr>
                <w:rFonts w:hint="eastAsia"/>
              </w:rPr>
              <w:t>14.197</w:t>
            </w:r>
          </w:p>
        </w:tc>
        <w:tc>
          <w:tcPr>
            <w:tcW w:w="906" w:type="dxa"/>
          </w:tcPr>
          <w:p w14:paraId="1245479C" w14:textId="6B1EADBE" w:rsidR="00E77503" w:rsidRDefault="00E77503" w:rsidP="00E77503">
            <w:r>
              <w:rPr>
                <w:rFonts w:hint="eastAsia"/>
              </w:rPr>
              <w:t>15.874</w:t>
            </w:r>
          </w:p>
        </w:tc>
        <w:tc>
          <w:tcPr>
            <w:tcW w:w="906" w:type="dxa"/>
          </w:tcPr>
          <w:p w14:paraId="06D8E3F2" w14:textId="02EEA76B" w:rsidR="00E77503" w:rsidRDefault="00E77503" w:rsidP="00E77503">
            <w:r>
              <w:rPr>
                <w:rFonts w:hint="eastAsia"/>
              </w:rPr>
              <w:t>14.292</w:t>
            </w:r>
          </w:p>
        </w:tc>
        <w:tc>
          <w:tcPr>
            <w:tcW w:w="905" w:type="dxa"/>
          </w:tcPr>
          <w:p w14:paraId="49AD7E33" w14:textId="09080AA0" w:rsidR="00E77503" w:rsidRDefault="00E77503" w:rsidP="00E77503">
            <w:r>
              <w:rPr>
                <w:rFonts w:hint="eastAsia"/>
              </w:rPr>
              <w:t>13.903</w:t>
            </w:r>
          </w:p>
        </w:tc>
        <w:tc>
          <w:tcPr>
            <w:tcW w:w="906" w:type="dxa"/>
          </w:tcPr>
          <w:p w14:paraId="1FCF48B7" w14:textId="3EF6CFCD" w:rsidR="00E77503" w:rsidRDefault="00E77503" w:rsidP="00E77503">
            <w:r>
              <w:rPr>
                <w:rFonts w:hint="eastAsia"/>
              </w:rPr>
              <w:t>12.975</w:t>
            </w:r>
          </w:p>
        </w:tc>
        <w:tc>
          <w:tcPr>
            <w:tcW w:w="906" w:type="dxa"/>
          </w:tcPr>
          <w:p w14:paraId="6E255451" w14:textId="702EA8AC" w:rsidR="00E77503" w:rsidRDefault="00E77503" w:rsidP="00E77503">
            <w:r>
              <w:rPr>
                <w:rFonts w:hint="eastAsia"/>
              </w:rPr>
              <w:t>13.061</w:t>
            </w:r>
          </w:p>
        </w:tc>
        <w:tc>
          <w:tcPr>
            <w:tcW w:w="905" w:type="dxa"/>
          </w:tcPr>
          <w:p w14:paraId="29209E57" w14:textId="45A9605E" w:rsidR="00E77503" w:rsidRDefault="00E77503" w:rsidP="00E77503">
            <w:r>
              <w:rPr>
                <w:rFonts w:hint="eastAsia"/>
              </w:rPr>
              <w:t>13.697</w:t>
            </w:r>
          </w:p>
        </w:tc>
        <w:tc>
          <w:tcPr>
            <w:tcW w:w="906" w:type="dxa"/>
          </w:tcPr>
          <w:p w14:paraId="63672D45" w14:textId="6DCCCE93" w:rsidR="00E77503" w:rsidRDefault="00E77503" w:rsidP="00E77503">
            <w:r>
              <w:rPr>
                <w:rFonts w:hint="eastAsia"/>
              </w:rPr>
              <w:t>13.152</w:t>
            </w:r>
          </w:p>
        </w:tc>
        <w:tc>
          <w:tcPr>
            <w:tcW w:w="906" w:type="dxa"/>
          </w:tcPr>
          <w:p w14:paraId="08409CB7" w14:textId="2FC1E979" w:rsidR="00E77503" w:rsidRDefault="00E77503" w:rsidP="00E77503">
            <w:r>
              <w:rPr>
                <w:rFonts w:hint="eastAsia"/>
              </w:rPr>
              <w:t>14.190</w:t>
            </w:r>
          </w:p>
        </w:tc>
      </w:tr>
    </w:tbl>
    <w:p w14:paraId="0172EE97" w14:textId="77777777" w:rsidR="00E77503" w:rsidRDefault="00E77503" w:rsidP="00E77503">
      <w:r>
        <w:rPr>
          <w:rFonts w:hint="eastAsia"/>
        </w:rPr>
        <w:t>集成平均</w:t>
      </w:r>
      <w:r>
        <w:rPr>
          <w:rFonts w:hint="eastAsia"/>
        </w:rPr>
        <w:t>MAPE:4.06%</w:t>
      </w:r>
    </w:p>
    <w:p w14:paraId="3137D007" w14:textId="12890E35" w:rsidR="00E77503" w:rsidRDefault="00E77503" w:rsidP="00E77503">
      <w:r>
        <w:rPr>
          <w:rFonts w:hint="eastAsia"/>
        </w:rPr>
        <w:t>集成平均</w:t>
      </w:r>
      <w:r>
        <w:rPr>
          <w:rFonts w:hint="eastAsia"/>
        </w:rPr>
        <w:t>RMSE:12.99</w:t>
      </w:r>
    </w:p>
    <w:p w14:paraId="453466B9" w14:textId="71EE3E71" w:rsidR="00E77503" w:rsidRDefault="00E77503" w:rsidP="00E77503">
      <w:r>
        <w:rPr>
          <w:rFonts w:hint="eastAsia"/>
        </w:rPr>
        <w:t>直接平均</w:t>
      </w:r>
      <w:r>
        <w:rPr>
          <w:rFonts w:hint="eastAsia"/>
        </w:rPr>
        <w:t>MAPE:4.35%</w:t>
      </w:r>
    </w:p>
    <w:p w14:paraId="0655A5CF" w14:textId="10130D9F" w:rsidR="00E77503" w:rsidRDefault="00E77503" w:rsidP="00E77503">
      <w:pPr>
        <w:pBdr>
          <w:bottom w:val="single" w:sz="6" w:space="1" w:color="auto"/>
        </w:pBdr>
      </w:pPr>
      <w:r>
        <w:rPr>
          <w:rFonts w:hint="eastAsia"/>
        </w:rPr>
        <w:t>直接平均</w:t>
      </w:r>
      <w:r>
        <w:rPr>
          <w:rFonts w:hint="eastAsia"/>
        </w:rPr>
        <w:t>RMSE:13.904</w:t>
      </w:r>
    </w:p>
    <w:p w14:paraId="0D8A575B" w14:textId="77777777" w:rsidR="00E77503" w:rsidRPr="00E77503" w:rsidRDefault="00E77503" w:rsidP="00E77503">
      <w:pPr>
        <w:pBdr>
          <w:bottom w:val="single" w:sz="6" w:space="1" w:color="auto"/>
        </w:pBdr>
      </w:pPr>
    </w:p>
    <w:p w14:paraId="0F45EB9E" w14:textId="77777777" w:rsidR="00E77503" w:rsidRDefault="00E77503" w:rsidP="00E77503"/>
    <w:p w14:paraId="7BE18227" w14:textId="780FD517" w:rsidR="00E77503" w:rsidRDefault="00E77503" w:rsidP="00E77503">
      <w:r>
        <w:rPr>
          <w:rFonts w:hint="eastAsia"/>
        </w:rPr>
        <w:t>實驗三</w:t>
      </w:r>
      <w:r>
        <w:rPr>
          <w:rFonts w:hint="eastAsia"/>
        </w:rPr>
        <w:t>:</w:t>
      </w:r>
      <w:r>
        <w:rPr>
          <w:rFonts w:hint="eastAsia"/>
        </w:rPr>
        <w:t>過去兩周</w:t>
      </w:r>
      <w:r w:rsidR="00A901D1">
        <w:rPr>
          <w:rFonts w:hint="eastAsia"/>
        </w:rPr>
        <w:t>同天</w:t>
      </w:r>
      <w:r>
        <w:rPr>
          <w:rFonts w:hint="eastAsia"/>
        </w:rPr>
        <w:t xml:space="preserve"> </w:t>
      </w:r>
      <w:r>
        <w:rPr>
          <w:rFonts w:hint="eastAsia"/>
        </w:rPr>
        <w:t>掛</w:t>
      </w:r>
      <w:r>
        <w:rPr>
          <w:rFonts w:hint="eastAsia"/>
        </w:rPr>
        <w:t>reduce_LR</w:t>
      </w:r>
    </w:p>
    <w:p w14:paraId="154B1E70" w14:textId="77777777" w:rsidR="00E77503" w:rsidRDefault="00E77503" w:rsidP="00E77503">
      <w:r>
        <w:rPr>
          <w:rFonts w:hint="eastAsia"/>
        </w:rPr>
        <w:t>Input :</w:t>
      </w:r>
    </w:p>
    <w:p w14:paraId="7DDB635C" w14:textId="77777777" w:rsidR="00E77503" w:rsidRDefault="00E77503" w:rsidP="00E77503">
      <w:pPr>
        <w:pStyle w:val="a7"/>
        <w:numPr>
          <w:ilvl w:val="0"/>
          <w:numId w:val="28"/>
        </w:numPr>
        <w:ind w:leftChars="0"/>
      </w:pPr>
      <w:r w:rsidRPr="00FD67A0">
        <w:rPr>
          <w:color w:val="FF0000"/>
        </w:rPr>
        <w:t>D</w:t>
      </w:r>
      <w:r w:rsidRPr="00FD67A0">
        <w:rPr>
          <w:rFonts w:hint="eastAsia"/>
          <w:color w:val="FF0000"/>
        </w:rPr>
        <w:t xml:space="preserve">ay-7, Day-14 </w:t>
      </w:r>
      <w:r>
        <w:rPr>
          <w:rFonts w:hint="eastAsia"/>
        </w:rPr>
        <w:t xml:space="preserve">of per 15mins of </w:t>
      </w:r>
      <w:r w:rsidRPr="00750BF9">
        <w:t xml:space="preserve">'measure', 'Period_transform', </w:t>
      </w:r>
      <w:r>
        <w:rPr>
          <w:rFonts w:hint="eastAsia"/>
        </w:rPr>
        <w:t>w</w:t>
      </w:r>
      <w:r w:rsidRPr="00750BF9">
        <w:t>eek_update','isHoliday','dayOfYear_transform', 'Temp_H', 'Hour', 'Minute'</w:t>
      </w:r>
    </w:p>
    <w:p w14:paraId="647FB4DC" w14:textId="77777777" w:rsidR="00E77503" w:rsidRDefault="00E77503" w:rsidP="00E77503">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eek_update','isHoliday','dayOfYear_transform', 'Temp_H', 'Hour', 'Minute'</w:t>
      </w:r>
    </w:p>
    <w:p w14:paraId="124A4041" w14:textId="77777777" w:rsidR="00E77503" w:rsidRDefault="00E77503" w:rsidP="00E77503">
      <w:r>
        <w:rPr>
          <w:rFonts w:hint="eastAsia"/>
        </w:rPr>
        <w:t>Output:</w:t>
      </w:r>
    </w:p>
    <w:p w14:paraId="458FB968" w14:textId="77777777" w:rsidR="00E77503" w:rsidRDefault="00E77503" w:rsidP="00E77503">
      <w:pPr>
        <w:pStyle w:val="a7"/>
        <w:numPr>
          <w:ilvl w:val="0"/>
          <w:numId w:val="28"/>
        </w:numPr>
        <w:ind w:leftChars="0"/>
      </w:pPr>
      <w:r>
        <w:rPr>
          <w:rFonts w:hint="eastAsia"/>
        </w:rPr>
        <w:t>Today of per 15mins of measure.</w:t>
      </w:r>
    </w:p>
    <w:p w14:paraId="35C8A2AC" w14:textId="77777777" w:rsidR="00E77503" w:rsidRDefault="00E77503" w:rsidP="00E77503"/>
    <w:p w14:paraId="6D157CCB" w14:textId="77777777" w:rsidR="00E77503" w:rsidRDefault="00E77503" w:rsidP="00E77503">
      <w:r>
        <w:t>M</w:t>
      </w:r>
      <w:r>
        <w:rPr>
          <w:rFonts w:hint="eastAsia"/>
        </w:rPr>
        <w:t>odel S</w:t>
      </w:r>
      <w:r w:rsidRPr="009E3610">
        <w:t>truct</w:t>
      </w:r>
      <w:r>
        <w:rPr>
          <w:rFonts w:hint="eastAsia"/>
        </w:rPr>
        <w:t>ure:</w:t>
      </w:r>
    </w:p>
    <w:p w14:paraId="6C616F8E" w14:textId="14103D1C" w:rsidR="00E77503" w:rsidRDefault="00E77503" w:rsidP="00E77503">
      <w:pPr>
        <w:jc w:val="center"/>
      </w:pPr>
      <w:r w:rsidRPr="00E77503">
        <w:rPr>
          <w:noProof/>
        </w:rPr>
        <w:drawing>
          <wp:inline distT="0" distB="0" distL="0" distR="0" wp14:anchorId="4E05171D" wp14:editId="3857A271">
            <wp:extent cx="4506686" cy="1856015"/>
            <wp:effectExtent l="0" t="0" r="825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06686" cy="1856015"/>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E77503" w14:paraId="3B3C7FED" w14:textId="77777777" w:rsidTr="00E77503">
        <w:tc>
          <w:tcPr>
            <w:tcW w:w="905" w:type="dxa"/>
          </w:tcPr>
          <w:p w14:paraId="71018582" w14:textId="77777777" w:rsidR="00E77503" w:rsidRDefault="00E77503" w:rsidP="00E77503"/>
        </w:tc>
        <w:tc>
          <w:tcPr>
            <w:tcW w:w="906" w:type="dxa"/>
          </w:tcPr>
          <w:p w14:paraId="626BADDB" w14:textId="77777777" w:rsidR="00E77503" w:rsidRDefault="00E77503" w:rsidP="00E77503">
            <w:r>
              <w:rPr>
                <w:rFonts w:hint="eastAsia"/>
              </w:rPr>
              <w:t>1</w:t>
            </w:r>
          </w:p>
        </w:tc>
        <w:tc>
          <w:tcPr>
            <w:tcW w:w="905" w:type="dxa"/>
          </w:tcPr>
          <w:p w14:paraId="57F99E79" w14:textId="77777777" w:rsidR="00E77503" w:rsidRDefault="00E77503" w:rsidP="00E77503">
            <w:r>
              <w:rPr>
                <w:rFonts w:hint="eastAsia"/>
              </w:rPr>
              <w:t>2</w:t>
            </w:r>
          </w:p>
        </w:tc>
        <w:tc>
          <w:tcPr>
            <w:tcW w:w="906" w:type="dxa"/>
          </w:tcPr>
          <w:p w14:paraId="1E4161B9" w14:textId="77777777" w:rsidR="00E77503" w:rsidRDefault="00E77503" w:rsidP="00E77503">
            <w:r>
              <w:rPr>
                <w:rFonts w:hint="eastAsia"/>
              </w:rPr>
              <w:t>3</w:t>
            </w:r>
          </w:p>
        </w:tc>
        <w:tc>
          <w:tcPr>
            <w:tcW w:w="906" w:type="dxa"/>
          </w:tcPr>
          <w:p w14:paraId="4D4EC0E9" w14:textId="77777777" w:rsidR="00E77503" w:rsidRDefault="00E77503" w:rsidP="00E77503">
            <w:r>
              <w:rPr>
                <w:rFonts w:hint="eastAsia"/>
              </w:rPr>
              <w:t>4</w:t>
            </w:r>
          </w:p>
        </w:tc>
        <w:tc>
          <w:tcPr>
            <w:tcW w:w="905" w:type="dxa"/>
          </w:tcPr>
          <w:p w14:paraId="614B8827" w14:textId="77777777" w:rsidR="00E77503" w:rsidRDefault="00E77503" w:rsidP="00E77503">
            <w:r>
              <w:rPr>
                <w:rFonts w:hint="eastAsia"/>
              </w:rPr>
              <w:t>5</w:t>
            </w:r>
          </w:p>
        </w:tc>
        <w:tc>
          <w:tcPr>
            <w:tcW w:w="906" w:type="dxa"/>
          </w:tcPr>
          <w:p w14:paraId="29B33462" w14:textId="77777777" w:rsidR="00E77503" w:rsidRDefault="00E77503" w:rsidP="00E77503">
            <w:r>
              <w:rPr>
                <w:rFonts w:hint="eastAsia"/>
              </w:rPr>
              <w:t>6</w:t>
            </w:r>
          </w:p>
        </w:tc>
        <w:tc>
          <w:tcPr>
            <w:tcW w:w="906" w:type="dxa"/>
          </w:tcPr>
          <w:p w14:paraId="5AED62E0" w14:textId="77777777" w:rsidR="00E77503" w:rsidRDefault="00E77503" w:rsidP="00E77503">
            <w:r>
              <w:rPr>
                <w:rFonts w:hint="eastAsia"/>
              </w:rPr>
              <w:t>7</w:t>
            </w:r>
          </w:p>
        </w:tc>
        <w:tc>
          <w:tcPr>
            <w:tcW w:w="905" w:type="dxa"/>
          </w:tcPr>
          <w:p w14:paraId="5FF70BF5" w14:textId="77777777" w:rsidR="00E77503" w:rsidRDefault="00E77503" w:rsidP="00E77503">
            <w:r>
              <w:rPr>
                <w:rFonts w:hint="eastAsia"/>
              </w:rPr>
              <w:t>8</w:t>
            </w:r>
          </w:p>
        </w:tc>
        <w:tc>
          <w:tcPr>
            <w:tcW w:w="906" w:type="dxa"/>
          </w:tcPr>
          <w:p w14:paraId="23929504" w14:textId="77777777" w:rsidR="00E77503" w:rsidRDefault="00E77503" w:rsidP="00E77503">
            <w:r>
              <w:rPr>
                <w:rFonts w:hint="eastAsia"/>
              </w:rPr>
              <w:t>9</w:t>
            </w:r>
          </w:p>
        </w:tc>
        <w:tc>
          <w:tcPr>
            <w:tcW w:w="906" w:type="dxa"/>
          </w:tcPr>
          <w:p w14:paraId="496B7A38" w14:textId="77777777" w:rsidR="00E77503" w:rsidRDefault="00E77503" w:rsidP="00E77503">
            <w:r>
              <w:rPr>
                <w:rFonts w:hint="eastAsia"/>
              </w:rPr>
              <w:t>10</w:t>
            </w:r>
          </w:p>
        </w:tc>
      </w:tr>
      <w:tr w:rsidR="00E77503" w14:paraId="5B1CC7A3" w14:textId="77777777" w:rsidTr="00E77503">
        <w:tc>
          <w:tcPr>
            <w:tcW w:w="905" w:type="dxa"/>
          </w:tcPr>
          <w:p w14:paraId="1B0468D0" w14:textId="77777777" w:rsidR="00E77503" w:rsidRDefault="00E77503" w:rsidP="00E77503">
            <w:r>
              <w:rPr>
                <w:rFonts w:hint="eastAsia"/>
              </w:rPr>
              <w:lastRenderedPageBreak/>
              <w:t>MAPE</w:t>
            </w:r>
          </w:p>
        </w:tc>
        <w:tc>
          <w:tcPr>
            <w:tcW w:w="906" w:type="dxa"/>
          </w:tcPr>
          <w:p w14:paraId="1335B281" w14:textId="323C4729" w:rsidR="00E77503" w:rsidRDefault="00E77503" w:rsidP="00E77503">
            <w:r>
              <w:rPr>
                <w:rFonts w:hint="eastAsia"/>
              </w:rPr>
              <w:t>4.54%</w:t>
            </w:r>
          </w:p>
        </w:tc>
        <w:tc>
          <w:tcPr>
            <w:tcW w:w="905" w:type="dxa"/>
          </w:tcPr>
          <w:p w14:paraId="0E0DC885" w14:textId="058481BE" w:rsidR="00E77503" w:rsidRDefault="00E77503" w:rsidP="00E77503">
            <w:r>
              <w:rPr>
                <w:rFonts w:hint="eastAsia"/>
              </w:rPr>
              <w:t>4.12%</w:t>
            </w:r>
          </w:p>
        </w:tc>
        <w:tc>
          <w:tcPr>
            <w:tcW w:w="906" w:type="dxa"/>
          </w:tcPr>
          <w:p w14:paraId="41D25EFF" w14:textId="00909F51" w:rsidR="00E77503" w:rsidRDefault="00E77503" w:rsidP="00E77503">
            <w:r>
              <w:rPr>
                <w:rFonts w:hint="eastAsia"/>
              </w:rPr>
              <w:t>4.13%</w:t>
            </w:r>
          </w:p>
        </w:tc>
        <w:tc>
          <w:tcPr>
            <w:tcW w:w="906" w:type="dxa"/>
          </w:tcPr>
          <w:p w14:paraId="3E933DD2" w14:textId="1EE24DE4" w:rsidR="00E77503" w:rsidRDefault="00E77503" w:rsidP="00E77503">
            <w:r>
              <w:rPr>
                <w:rFonts w:hint="eastAsia"/>
              </w:rPr>
              <w:t>4.51%</w:t>
            </w:r>
          </w:p>
        </w:tc>
        <w:tc>
          <w:tcPr>
            <w:tcW w:w="905" w:type="dxa"/>
          </w:tcPr>
          <w:p w14:paraId="31B76B52" w14:textId="4A0BBE75" w:rsidR="00E77503" w:rsidRDefault="00A901D1" w:rsidP="00E77503">
            <w:r>
              <w:rPr>
                <w:rFonts w:hint="eastAsia"/>
              </w:rPr>
              <w:t>4.31</w:t>
            </w:r>
            <w:r w:rsidR="00E77503">
              <w:rPr>
                <w:rFonts w:hint="eastAsia"/>
              </w:rPr>
              <w:t>%</w:t>
            </w:r>
          </w:p>
        </w:tc>
        <w:tc>
          <w:tcPr>
            <w:tcW w:w="906" w:type="dxa"/>
          </w:tcPr>
          <w:p w14:paraId="649CEDF2" w14:textId="6771AAD8" w:rsidR="00E77503" w:rsidRDefault="00A901D1" w:rsidP="00E77503">
            <w:r>
              <w:rPr>
                <w:rFonts w:hint="eastAsia"/>
              </w:rPr>
              <w:t>3.89</w:t>
            </w:r>
            <w:r w:rsidR="00E77503">
              <w:rPr>
                <w:rFonts w:hint="eastAsia"/>
              </w:rPr>
              <w:t>%</w:t>
            </w:r>
          </w:p>
        </w:tc>
        <w:tc>
          <w:tcPr>
            <w:tcW w:w="906" w:type="dxa"/>
          </w:tcPr>
          <w:p w14:paraId="73614FDA" w14:textId="67F06F05" w:rsidR="00E77503" w:rsidRDefault="00E77503" w:rsidP="00E77503">
            <w:r>
              <w:rPr>
                <w:rFonts w:hint="eastAsia"/>
              </w:rPr>
              <w:t>4</w:t>
            </w:r>
            <w:r w:rsidR="00A901D1">
              <w:rPr>
                <w:rFonts w:hint="eastAsia"/>
              </w:rPr>
              <w:t>.77</w:t>
            </w:r>
            <w:r>
              <w:rPr>
                <w:rFonts w:hint="eastAsia"/>
              </w:rPr>
              <w:t>%</w:t>
            </w:r>
          </w:p>
        </w:tc>
        <w:tc>
          <w:tcPr>
            <w:tcW w:w="905" w:type="dxa"/>
          </w:tcPr>
          <w:p w14:paraId="77415075" w14:textId="535D5027" w:rsidR="00E77503" w:rsidRDefault="00A901D1" w:rsidP="00E77503">
            <w:r>
              <w:rPr>
                <w:rFonts w:hint="eastAsia"/>
              </w:rPr>
              <w:t>4.21</w:t>
            </w:r>
            <w:r w:rsidR="00E77503">
              <w:rPr>
                <w:rFonts w:hint="eastAsia"/>
              </w:rPr>
              <w:t>%</w:t>
            </w:r>
          </w:p>
        </w:tc>
        <w:tc>
          <w:tcPr>
            <w:tcW w:w="906" w:type="dxa"/>
          </w:tcPr>
          <w:p w14:paraId="1FB898DC" w14:textId="00DBA5ED" w:rsidR="00E77503" w:rsidRDefault="00E77503" w:rsidP="00A901D1">
            <w:r>
              <w:rPr>
                <w:rFonts w:hint="eastAsia"/>
              </w:rPr>
              <w:t>4.</w:t>
            </w:r>
            <w:r w:rsidR="00A901D1">
              <w:rPr>
                <w:rFonts w:hint="eastAsia"/>
              </w:rPr>
              <w:t>94</w:t>
            </w:r>
            <w:r>
              <w:rPr>
                <w:rFonts w:hint="eastAsia"/>
              </w:rPr>
              <w:t>%</w:t>
            </w:r>
          </w:p>
        </w:tc>
        <w:tc>
          <w:tcPr>
            <w:tcW w:w="906" w:type="dxa"/>
          </w:tcPr>
          <w:p w14:paraId="07CCE93F" w14:textId="25130183" w:rsidR="00E77503" w:rsidRDefault="00A901D1" w:rsidP="00E77503">
            <w:r>
              <w:rPr>
                <w:rFonts w:hint="eastAsia"/>
              </w:rPr>
              <w:t>4.93</w:t>
            </w:r>
            <w:r w:rsidR="00E77503">
              <w:rPr>
                <w:rFonts w:hint="eastAsia"/>
              </w:rPr>
              <w:t>%</w:t>
            </w:r>
          </w:p>
        </w:tc>
      </w:tr>
      <w:tr w:rsidR="00E77503" w14:paraId="28D1CD50" w14:textId="77777777" w:rsidTr="00E77503">
        <w:tc>
          <w:tcPr>
            <w:tcW w:w="905" w:type="dxa"/>
          </w:tcPr>
          <w:p w14:paraId="7A23A96E" w14:textId="77777777" w:rsidR="00E77503" w:rsidRDefault="00E77503" w:rsidP="00E77503">
            <w:r>
              <w:rPr>
                <w:rFonts w:hint="eastAsia"/>
              </w:rPr>
              <w:t>RMSE</w:t>
            </w:r>
          </w:p>
        </w:tc>
        <w:tc>
          <w:tcPr>
            <w:tcW w:w="906" w:type="dxa"/>
          </w:tcPr>
          <w:p w14:paraId="4527CC68" w14:textId="0FCEFFD5" w:rsidR="00E77503" w:rsidRDefault="00E77503" w:rsidP="00E77503">
            <w:r>
              <w:rPr>
                <w:rFonts w:hint="eastAsia"/>
              </w:rPr>
              <w:t>14.201</w:t>
            </w:r>
          </w:p>
        </w:tc>
        <w:tc>
          <w:tcPr>
            <w:tcW w:w="905" w:type="dxa"/>
          </w:tcPr>
          <w:p w14:paraId="22D99DE8" w14:textId="35C572BA" w:rsidR="00E77503" w:rsidRDefault="00E77503" w:rsidP="00E77503">
            <w:r>
              <w:rPr>
                <w:rFonts w:hint="eastAsia"/>
              </w:rPr>
              <w:t>13.521</w:t>
            </w:r>
          </w:p>
        </w:tc>
        <w:tc>
          <w:tcPr>
            <w:tcW w:w="906" w:type="dxa"/>
          </w:tcPr>
          <w:p w14:paraId="118B84E2" w14:textId="780F372C" w:rsidR="00E77503" w:rsidRDefault="00E77503" w:rsidP="00E77503">
            <w:r>
              <w:rPr>
                <w:rFonts w:hint="eastAsia"/>
              </w:rPr>
              <w:t>14.079</w:t>
            </w:r>
          </w:p>
        </w:tc>
        <w:tc>
          <w:tcPr>
            <w:tcW w:w="906" w:type="dxa"/>
          </w:tcPr>
          <w:p w14:paraId="30757D09" w14:textId="233F4794" w:rsidR="00E77503" w:rsidRDefault="00E77503" w:rsidP="00E77503">
            <w:r>
              <w:rPr>
                <w:rFonts w:hint="eastAsia"/>
              </w:rPr>
              <w:t>13.954</w:t>
            </w:r>
          </w:p>
        </w:tc>
        <w:tc>
          <w:tcPr>
            <w:tcW w:w="905" w:type="dxa"/>
          </w:tcPr>
          <w:p w14:paraId="264A9F2F" w14:textId="4E4831BC" w:rsidR="00E77503" w:rsidRDefault="00A901D1" w:rsidP="00E77503">
            <w:r>
              <w:rPr>
                <w:rFonts w:hint="eastAsia"/>
              </w:rPr>
              <w:t>13.185</w:t>
            </w:r>
          </w:p>
        </w:tc>
        <w:tc>
          <w:tcPr>
            <w:tcW w:w="906" w:type="dxa"/>
          </w:tcPr>
          <w:p w14:paraId="17C98A8B" w14:textId="024DF09B" w:rsidR="00E77503" w:rsidRDefault="00A901D1" w:rsidP="00E77503">
            <w:r>
              <w:rPr>
                <w:rFonts w:hint="eastAsia"/>
              </w:rPr>
              <w:t>13.176</w:t>
            </w:r>
          </w:p>
        </w:tc>
        <w:tc>
          <w:tcPr>
            <w:tcW w:w="906" w:type="dxa"/>
          </w:tcPr>
          <w:p w14:paraId="29D4C061" w14:textId="5936D804" w:rsidR="00E77503" w:rsidRDefault="00E77503" w:rsidP="00E77503">
            <w:r>
              <w:rPr>
                <w:rFonts w:hint="eastAsia"/>
              </w:rPr>
              <w:t>1</w:t>
            </w:r>
            <w:r w:rsidR="00A901D1">
              <w:rPr>
                <w:rFonts w:hint="eastAsia"/>
              </w:rPr>
              <w:t>4.523</w:t>
            </w:r>
          </w:p>
        </w:tc>
        <w:tc>
          <w:tcPr>
            <w:tcW w:w="905" w:type="dxa"/>
          </w:tcPr>
          <w:p w14:paraId="61E50075" w14:textId="047E7D5B" w:rsidR="00E77503" w:rsidRDefault="00A901D1" w:rsidP="00E77503">
            <w:r>
              <w:rPr>
                <w:rFonts w:hint="eastAsia"/>
              </w:rPr>
              <w:t>13.862</w:t>
            </w:r>
          </w:p>
        </w:tc>
        <w:tc>
          <w:tcPr>
            <w:tcW w:w="906" w:type="dxa"/>
          </w:tcPr>
          <w:p w14:paraId="294F83B0" w14:textId="5B617D28" w:rsidR="00E77503" w:rsidRDefault="00A901D1" w:rsidP="00E77503">
            <w:r>
              <w:rPr>
                <w:rFonts w:hint="eastAsia"/>
              </w:rPr>
              <w:t>15.079</w:t>
            </w:r>
          </w:p>
        </w:tc>
        <w:tc>
          <w:tcPr>
            <w:tcW w:w="906" w:type="dxa"/>
          </w:tcPr>
          <w:p w14:paraId="6A7BC217" w14:textId="400C0890" w:rsidR="00E77503" w:rsidRDefault="00A901D1" w:rsidP="00E77503">
            <w:r>
              <w:rPr>
                <w:rFonts w:hint="eastAsia"/>
              </w:rPr>
              <w:t>13.975</w:t>
            </w:r>
          </w:p>
        </w:tc>
      </w:tr>
    </w:tbl>
    <w:p w14:paraId="13BE518E" w14:textId="748C286C" w:rsidR="00E77503" w:rsidRDefault="00E77503" w:rsidP="00E77503">
      <w:r>
        <w:rPr>
          <w:rFonts w:hint="eastAsia"/>
        </w:rPr>
        <w:t>集成平均</w:t>
      </w:r>
      <w:r>
        <w:rPr>
          <w:rFonts w:hint="eastAsia"/>
        </w:rPr>
        <w:t>MAPE:</w:t>
      </w:r>
      <w:r w:rsidR="00A901D1">
        <w:rPr>
          <w:rFonts w:hint="eastAsia"/>
        </w:rPr>
        <w:t>4.02</w:t>
      </w:r>
      <w:r>
        <w:rPr>
          <w:rFonts w:hint="eastAsia"/>
        </w:rPr>
        <w:t>%</w:t>
      </w:r>
    </w:p>
    <w:p w14:paraId="074B5FC0" w14:textId="2F0BCB2F" w:rsidR="00E77503" w:rsidRDefault="00E77503" w:rsidP="00E77503">
      <w:r>
        <w:rPr>
          <w:rFonts w:hint="eastAsia"/>
        </w:rPr>
        <w:t>集成平均</w:t>
      </w:r>
      <w:r>
        <w:rPr>
          <w:rFonts w:hint="eastAsia"/>
        </w:rPr>
        <w:t>RMSE:</w:t>
      </w:r>
      <w:r w:rsidR="00A901D1">
        <w:rPr>
          <w:rFonts w:hint="eastAsia"/>
        </w:rPr>
        <w:t>13.00</w:t>
      </w:r>
    </w:p>
    <w:p w14:paraId="71A4EDD6" w14:textId="11203E74" w:rsidR="00E77503" w:rsidRDefault="00E77503" w:rsidP="00E77503">
      <w:r>
        <w:rPr>
          <w:rFonts w:hint="eastAsia"/>
        </w:rPr>
        <w:t>直接平均</w:t>
      </w:r>
      <w:r>
        <w:rPr>
          <w:rFonts w:hint="eastAsia"/>
        </w:rPr>
        <w:t>MAPE:</w:t>
      </w:r>
      <w:r w:rsidR="00A901D1">
        <w:rPr>
          <w:rFonts w:hint="eastAsia"/>
        </w:rPr>
        <w:t>4.43</w:t>
      </w:r>
      <w:r>
        <w:rPr>
          <w:rFonts w:hint="eastAsia"/>
        </w:rPr>
        <w:t>%</w:t>
      </w:r>
    </w:p>
    <w:p w14:paraId="5F452792" w14:textId="6F8A87E5" w:rsidR="00E77503" w:rsidRDefault="00E77503" w:rsidP="00E77503">
      <w:pPr>
        <w:pBdr>
          <w:bottom w:val="single" w:sz="6" w:space="1" w:color="auto"/>
        </w:pBdr>
      </w:pPr>
      <w:r>
        <w:rPr>
          <w:rFonts w:hint="eastAsia"/>
        </w:rPr>
        <w:t>直接平均</w:t>
      </w:r>
      <w:r>
        <w:rPr>
          <w:rFonts w:hint="eastAsia"/>
        </w:rPr>
        <w:t>RMSE:1</w:t>
      </w:r>
      <w:r w:rsidR="00A901D1">
        <w:rPr>
          <w:rFonts w:hint="eastAsia"/>
        </w:rPr>
        <w:t>3.95</w:t>
      </w:r>
    </w:p>
    <w:p w14:paraId="48360652" w14:textId="77777777" w:rsidR="00A901D1" w:rsidRPr="00E77503" w:rsidRDefault="00A901D1" w:rsidP="00E77503">
      <w:pPr>
        <w:pBdr>
          <w:bottom w:val="single" w:sz="6" w:space="1" w:color="auto"/>
        </w:pBdr>
      </w:pPr>
    </w:p>
    <w:p w14:paraId="399B5964" w14:textId="01DC35FD" w:rsidR="00A901D1" w:rsidRDefault="00A901D1" w:rsidP="00A901D1">
      <w:r>
        <w:rPr>
          <w:rFonts w:hint="eastAsia"/>
        </w:rPr>
        <w:t>實驗四</w:t>
      </w:r>
      <w:r>
        <w:rPr>
          <w:rFonts w:hint="eastAsia"/>
        </w:rPr>
        <w:t>:</w:t>
      </w:r>
      <w:r>
        <w:rPr>
          <w:rFonts w:hint="eastAsia"/>
        </w:rPr>
        <w:t>過去兩周同天</w:t>
      </w:r>
      <w:r>
        <w:rPr>
          <w:rFonts w:hint="eastAsia"/>
        </w:rPr>
        <w:t>+</w:t>
      </w:r>
      <w:r>
        <w:rPr>
          <w:rFonts w:hint="eastAsia"/>
        </w:rPr>
        <w:t>昨日</w:t>
      </w:r>
      <w:r>
        <w:rPr>
          <w:rFonts w:hint="eastAsia"/>
        </w:rPr>
        <w:t xml:space="preserve"> </w:t>
      </w:r>
      <w:r>
        <w:rPr>
          <w:rFonts w:hint="eastAsia"/>
        </w:rPr>
        <w:t>不掛</w:t>
      </w:r>
      <w:r>
        <w:rPr>
          <w:rFonts w:hint="eastAsia"/>
        </w:rPr>
        <w:t>reduce_LR</w:t>
      </w:r>
    </w:p>
    <w:p w14:paraId="17C118D0" w14:textId="77777777" w:rsidR="00A901D1" w:rsidRDefault="00A901D1" w:rsidP="00A901D1">
      <w:r>
        <w:rPr>
          <w:rFonts w:hint="eastAsia"/>
        </w:rPr>
        <w:t>Input :</w:t>
      </w:r>
    </w:p>
    <w:p w14:paraId="65E1A1FA" w14:textId="7BC8BC0F" w:rsidR="00A901D1" w:rsidRDefault="00A901D1" w:rsidP="00A901D1">
      <w:pPr>
        <w:pStyle w:val="a7"/>
        <w:numPr>
          <w:ilvl w:val="0"/>
          <w:numId w:val="28"/>
        </w:numPr>
        <w:ind w:leftChars="0"/>
      </w:pPr>
      <w:r w:rsidRPr="00FD67A0">
        <w:rPr>
          <w:color w:val="FF0000"/>
        </w:rPr>
        <w:t>D</w:t>
      </w:r>
      <w:r w:rsidRPr="00FD67A0">
        <w:rPr>
          <w:rFonts w:hint="eastAsia"/>
          <w:color w:val="FF0000"/>
        </w:rPr>
        <w:t>ay-7, Day-14</w:t>
      </w:r>
      <w:r>
        <w:rPr>
          <w:rFonts w:hint="eastAsia"/>
          <w:color w:val="FF0000"/>
        </w:rPr>
        <w:t xml:space="preserve"> </w:t>
      </w:r>
      <w:r>
        <w:rPr>
          <w:color w:val="FF0000"/>
        </w:rPr>
        <w:t>and</w:t>
      </w:r>
      <w:r>
        <w:rPr>
          <w:rFonts w:hint="eastAsia"/>
          <w:color w:val="FF0000"/>
        </w:rPr>
        <w:t xml:space="preserve"> yesterday</w:t>
      </w:r>
      <w:r w:rsidRPr="00FD67A0">
        <w:rPr>
          <w:rFonts w:hint="eastAsia"/>
          <w:color w:val="FF0000"/>
        </w:rPr>
        <w:t xml:space="preserve"> </w:t>
      </w:r>
      <w:r>
        <w:rPr>
          <w:rFonts w:hint="eastAsia"/>
        </w:rPr>
        <w:t xml:space="preserve">of per 15mins of </w:t>
      </w:r>
      <w:r w:rsidRPr="00750BF9">
        <w:t xml:space="preserve">'measure', 'Period_transform', </w:t>
      </w:r>
      <w:r>
        <w:rPr>
          <w:rFonts w:hint="eastAsia"/>
        </w:rPr>
        <w:t>w</w:t>
      </w:r>
      <w:r w:rsidRPr="00750BF9">
        <w:t>eek_update','isHoliday','dayOfYear_transform', 'Temp_H', 'Hour', 'Minute'</w:t>
      </w:r>
    </w:p>
    <w:p w14:paraId="1C0FD96D" w14:textId="77777777" w:rsidR="00A901D1" w:rsidRDefault="00A901D1" w:rsidP="00A901D1">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eek_update','isHoliday','dayOfYear_transform', 'Temp_H', 'Hour', 'Minute'</w:t>
      </w:r>
    </w:p>
    <w:p w14:paraId="2714E9C4" w14:textId="77777777" w:rsidR="00A901D1" w:rsidRDefault="00A901D1" w:rsidP="00A901D1">
      <w:r>
        <w:rPr>
          <w:rFonts w:hint="eastAsia"/>
        </w:rPr>
        <w:t>Output:</w:t>
      </w:r>
    </w:p>
    <w:p w14:paraId="6858BC66" w14:textId="77777777" w:rsidR="00A901D1" w:rsidRDefault="00A901D1" w:rsidP="00A901D1">
      <w:pPr>
        <w:pStyle w:val="a7"/>
        <w:numPr>
          <w:ilvl w:val="0"/>
          <w:numId w:val="28"/>
        </w:numPr>
        <w:ind w:leftChars="0"/>
      </w:pPr>
      <w:r>
        <w:rPr>
          <w:rFonts w:hint="eastAsia"/>
        </w:rPr>
        <w:t>Today of per 15mins of measure.</w:t>
      </w:r>
    </w:p>
    <w:p w14:paraId="2F4077BD" w14:textId="77777777" w:rsidR="00A901D1" w:rsidRDefault="00A901D1" w:rsidP="00A901D1"/>
    <w:p w14:paraId="573E499A" w14:textId="77777777" w:rsidR="00A901D1" w:rsidRDefault="00A901D1" w:rsidP="00A901D1">
      <w:r>
        <w:t>M</w:t>
      </w:r>
      <w:r>
        <w:rPr>
          <w:rFonts w:hint="eastAsia"/>
        </w:rPr>
        <w:t>odel S</w:t>
      </w:r>
      <w:r w:rsidRPr="009E3610">
        <w:t>truct</w:t>
      </w:r>
      <w:r>
        <w:rPr>
          <w:rFonts w:hint="eastAsia"/>
        </w:rPr>
        <w:t>ure:</w:t>
      </w:r>
    </w:p>
    <w:p w14:paraId="0B9A7EC7" w14:textId="6D2FA8F6" w:rsidR="00A901D1" w:rsidRDefault="00A901D1" w:rsidP="00A901D1">
      <w:pPr>
        <w:jc w:val="center"/>
      </w:pPr>
      <w:r w:rsidRPr="00A901D1">
        <w:rPr>
          <w:noProof/>
        </w:rPr>
        <w:drawing>
          <wp:inline distT="0" distB="0" distL="0" distR="0" wp14:anchorId="5871DA08" wp14:editId="7A50C634">
            <wp:extent cx="4849586" cy="1709057"/>
            <wp:effectExtent l="0" t="0" r="8255" b="571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49586" cy="1709057"/>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A901D1" w14:paraId="16EA30E9" w14:textId="77777777" w:rsidTr="00006129">
        <w:tc>
          <w:tcPr>
            <w:tcW w:w="905" w:type="dxa"/>
          </w:tcPr>
          <w:p w14:paraId="40FE4600" w14:textId="77777777" w:rsidR="00A901D1" w:rsidRDefault="00A901D1" w:rsidP="00006129"/>
        </w:tc>
        <w:tc>
          <w:tcPr>
            <w:tcW w:w="906" w:type="dxa"/>
          </w:tcPr>
          <w:p w14:paraId="75D04032" w14:textId="77777777" w:rsidR="00A901D1" w:rsidRDefault="00A901D1" w:rsidP="00006129">
            <w:r>
              <w:rPr>
                <w:rFonts w:hint="eastAsia"/>
              </w:rPr>
              <w:t>1</w:t>
            </w:r>
          </w:p>
        </w:tc>
        <w:tc>
          <w:tcPr>
            <w:tcW w:w="905" w:type="dxa"/>
          </w:tcPr>
          <w:p w14:paraId="513BA1F8" w14:textId="77777777" w:rsidR="00A901D1" w:rsidRDefault="00A901D1" w:rsidP="00006129">
            <w:r>
              <w:rPr>
                <w:rFonts w:hint="eastAsia"/>
              </w:rPr>
              <w:t>2</w:t>
            </w:r>
          </w:p>
        </w:tc>
        <w:tc>
          <w:tcPr>
            <w:tcW w:w="906" w:type="dxa"/>
          </w:tcPr>
          <w:p w14:paraId="77C17ED5" w14:textId="77777777" w:rsidR="00A901D1" w:rsidRDefault="00A901D1" w:rsidP="00006129">
            <w:r>
              <w:rPr>
                <w:rFonts w:hint="eastAsia"/>
              </w:rPr>
              <w:t>3</w:t>
            </w:r>
          </w:p>
        </w:tc>
        <w:tc>
          <w:tcPr>
            <w:tcW w:w="906" w:type="dxa"/>
          </w:tcPr>
          <w:p w14:paraId="552BA61E" w14:textId="77777777" w:rsidR="00A901D1" w:rsidRDefault="00A901D1" w:rsidP="00006129">
            <w:r>
              <w:rPr>
                <w:rFonts w:hint="eastAsia"/>
              </w:rPr>
              <w:t>4</w:t>
            </w:r>
          </w:p>
        </w:tc>
        <w:tc>
          <w:tcPr>
            <w:tcW w:w="905" w:type="dxa"/>
          </w:tcPr>
          <w:p w14:paraId="0690A6BE" w14:textId="77777777" w:rsidR="00A901D1" w:rsidRDefault="00A901D1" w:rsidP="00006129">
            <w:r>
              <w:rPr>
                <w:rFonts w:hint="eastAsia"/>
              </w:rPr>
              <w:t>5</w:t>
            </w:r>
          </w:p>
        </w:tc>
        <w:tc>
          <w:tcPr>
            <w:tcW w:w="906" w:type="dxa"/>
          </w:tcPr>
          <w:p w14:paraId="76597254" w14:textId="77777777" w:rsidR="00A901D1" w:rsidRDefault="00A901D1" w:rsidP="00006129">
            <w:r>
              <w:rPr>
                <w:rFonts w:hint="eastAsia"/>
              </w:rPr>
              <w:t>6</w:t>
            </w:r>
          </w:p>
        </w:tc>
        <w:tc>
          <w:tcPr>
            <w:tcW w:w="906" w:type="dxa"/>
          </w:tcPr>
          <w:p w14:paraId="60840044" w14:textId="77777777" w:rsidR="00A901D1" w:rsidRDefault="00A901D1" w:rsidP="00006129">
            <w:r>
              <w:rPr>
                <w:rFonts w:hint="eastAsia"/>
              </w:rPr>
              <w:t>7</w:t>
            </w:r>
          </w:p>
        </w:tc>
        <w:tc>
          <w:tcPr>
            <w:tcW w:w="905" w:type="dxa"/>
          </w:tcPr>
          <w:p w14:paraId="430B255E" w14:textId="77777777" w:rsidR="00A901D1" w:rsidRDefault="00A901D1" w:rsidP="00006129">
            <w:r>
              <w:rPr>
                <w:rFonts w:hint="eastAsia"/>
              </w:rPr>
              <w:t>8</w:t>
            </w:r>
          </w:p>
        </w:tc>
        <w:tc>
          <w:tcPr>
            <w:tcW w:w="906" w:type="dxa"/>
          </w:tcPr>
          <w:p w14:paraId="1DA559DF" w14:textId="77777777" w:rsidR="00A901D1" w:rsidRDefault="00A901D1" w:rsidP="00006129">
            <w:r>
              <w:rPr>
                <w:rFonts w:hint="eastAsia"/>
              </w:rPr>
              <w:t>9</w:t>
            </w:r>
          </w:p>
        </w:tc>
        <w:tc>
          <w:tcPr>
            <w:tcW w:w="906" w:type="dxa"/>
          </w:tcPr>
          <w:p w14:paraId="6B7587DE" w14:textId="77777777" w:rsidR="00A901D1" w:rsidRDefault="00A901D1" w:rsidP="00006129">
            <w:r>
              <w:rPr>
                <w:rFonts w:hint="eastAsia"/>
              </w:rPr>
              <w:t>10</w:t>
            </w:r>
          </w:p>
        </w:tc>
      </w:tr>
      <w:tr w:rsidR="00A901D1" w14:paraId="69BF3965" w14:textId="77777777" w:rsidTr="00006129">
        <w:tc>
          <w:tcPr>
            <w:tcW w:w="905" w:type="dxa"/>
          </w:tcPr>
          <w:p w14:paraId="3163056E" w14:textId="77777777" w:rsidR="00A901D1" w:rsidRDefault="00A901D1" w:rsidP="00006129">
            <w:r>
              <w:rPr>
                <w:rFonts w:hint="eastAsia"/>
              </w:rPr>
              <w:t>MAPE</w:t>
            </w:r>
          </w:p>
        </w:tc>
        <w:tc>
          <w:tcPr>
            <w:tcW w:w="906" w:type="dxa"/>
          </w:tcPr>
          <w:p w14:paraId="3ED41BF0" w14:textId="39B89AC3" w:rsidR="00A901D1" w:rsidRDefault="00A901D1" w:rsidP="00A901D1">
            <w:r>
              <w:rPr>
                <w:rFonts w:hint="eastAsia"/>
              </w:rPr>
              <w:t>4.14%</w:t>
            </w:r>
          </w:p>
        </w:tc>
        <w:tc>
          <w:tcPr>
            <w:tcW w:w="905" w:type="dxa"/>
          </w:tcPr>
          <w:p w14:paraId="6A408AE5" w14:textId="1231B8B2" w:rsidR="00A901D1" w:rsidRDefault="00A901D1" w:rsidP="00006129">
            <w:r>
              <w:rPr>
                <w:rFonts w:hint="eastAsia"/>
              </w:rPr>
              <w:t>4.41%</w:t>
            </w:r>
          </w:p>
        </w:tc>
        <w:tc>
          <w:tcPr>
            <w:tcW w:w="906" w:type="dxa"/>
          </w:tcPr>
          <w:p w14:paraId="491D62AF" w14:textId="221A4904" w:rsidR="00A901D1" w:rsidRDefault="00A901D1" w:rsidP="00006129">
            <w:r>
              <w:rPr>
                <w:rFonts w:hint="eastAsia"/>
              </w:rPr>
              <w:t>4.38%</w:t>
            </w:r>
          </w:p>
        </w:tc>
        <w:tc>
          <w:tcPr>
            <w:tcW w:w="906" w:type="dxa"/>
          </w:tcPr>
          <w:p w14:paraId="075FB835" w14:textId="22943CB9" w:rsidR="00A901D1" w:rsidRDefault="00A901D1" w:rsidP="00006129">
            <w:r>
              <w:rPr>
                <w:rFonts w:hint="eastAsia"/>
              </w:rPr>
              <w:t>4.90%</w:t>
            </w:r>
          </w:p>
        </w:tc>
        <w:tc>
          <w:tcPr>
            <w:tcW w:w="905" w:type="dxa"/>
          </w:tcPr>
          <w:p w14:paraId="7E2A7A8E" w14:textId="3E820EB8" w:rsidR="00A901D1" w:rsidRDefault="00A901D1" w:rsidP="00006129">
            <w:r>
              <w:rPr>
                <w:rFonts w:hint="eastAsia"/>
              </w:rPr>
              <w:t>4.55%</w:t>
            </w:r>
          </w:p>
        </w:tc>
        <w:tc>
          <w:tcPr>
            <w:tcW w:w="906" w:type="dxa"/>
          </w:tcPr>
          <w:p w14:paraId="3EAC875B" w14:textId="31C2ECCF" w:rsidR="00A901D1" w:rsidRDefault="00A901D1" w:rsidP="00006129">
            <w:r>
              <w:rPr>
                <w:rFonts w:hint="eastAsia"/>
              </w:rPr>
              <w:t>4.19%</w:t>
            </w:r>
          </w:p>
        </w:tc>
        <w:tc>
          <w:tcPr>
            <w:tcW w:w="906" w:type="dxa"/>
          </w:tcPr>
          <w:p w14:paraId="7BD18BF1" w14:textId="07F16098" w:rsidR="00A901D1" w:rsidRDefault="00A901D1" w:rsidP="00006129">
            <w:r>
              <w:rPr>
                <w:rFonts w:hint="eastAsia"/>
              </w:rPr>
              <w:t>4.46%</w:t>
            </w:r>
          </w:p>
        </w:tc>
        <w:tc>
          <w:tcPr>
            <w:tcW w:w="905" w:type="dxa"/>
          </w:tcPr>
          <w:p w14:paraId="30F28D3F" w14:textId="3A2450E7" w:rsidR="00A901D1" w:rsidRDefault="00A901D1" w:rsidP="00006129">
            <w:r>
              <w:rPr>
                <w:rFonts w:hint="eastAsia"/>
              </w:rPr>
              <w:t>4.39%</w:t>
            </w:r>
          </w:p>
        </w:tc>
        <w:tc>
          <w:tcPr>
            <w:tcW w:w="906" w:type="dxa"/>
          </w:tcPr>
          <w:p w14:paraId="6421648E" w14:textId="4B36F6DD" w:rsidR="00A901D1" w:rsidRDefault="00A901D1" w:rsidP="00006129">
            <w:r>
              <w:rPr>
                <w:rFonts w:hint="eastAsia"/>
              </w:rPr>
              <w:t>4.24%</w:t>
            </w:r>
          </w:p>
        </w:tc>
        <w:tc>
          <w:tcPr>
            <w:tcW w:w="906" w:type="dxa"/>
          </w:tcPr>
          <w:p w14:paraId="701B7E0A" w14:textId="7591F08B" w:rsidR="00A901D1" w:rsidRDefault="00A901D1" w:rsidP="00006129">
            <w:r>
              <w:rPr>
                <w:rFonts w:hint="eastAsia"/>
              </w:rPr>
              <w:t>4.61%</w:t>
            </w:r>
          </w:p>
        </w:tc>
      </w:tr>
      <w:tr w:rsidR="00A901D1" w14:paraId="0C1F99E3" w14:textId="77777777" w:rsidTr="00006129">
        <w:tc>
          <w:tcPr>
            <w:tcW w:w="905" w:type="dxa"/>
          </w:tcPr>
          <w:p w14:paraId="6809C9F4" w14:textId="77777777" w:rsidR="00A901D1" w:rsidRDefault="00A901D1" w:rsidP="00006129">
            <w:r>
              <w:rPr>
                <w:rFonts w:hint="eastAsia"/>
              </w:rPr>
              <w:t>RMSE</w:t>
            </w:r>
          </w:p>
        </w:tc>
        <w:tc>
          <w:tcPr>
            <w:tcW w:w="906" w:type="dxa"/>
          </w:tcPr>
          <w:p w14:paraId="5A9595EB" w14:textId="746169E1" w:rsidR="00A901D1" w:rsidRDefault="00A901D1" w:rsidP="00006129">
            <w:r>
              <w:rPr>
                <w:rFonts w:hint="eastAsia"/>
              </w:rPr>
              <w:t>14.076</w:t>
            </w:r>
          </w:p>
        </w:tc>
        <w:tc>
          <w:tcPr>
            <w:tcW w:w="905" w:type="dxa"/>
          </w:tcPr>
          <w:p w14:paraId="37A53103" w14:textId="5A7C1B32" w:rsidR="00A901D1" w:rsidRDefault="00A901D1" w:rsidP="00006129">
            <w:r>
              <w:rPr>
                <w:rFonts w:hint="eastAsia"/>
              </w:rPr>
              <w:t>14.823</w:t>
            </w:r>
          </w:p>
        </w:tc>
        <w:tc>
          <w:tcPr>
            <w:tcW w:w="906" w:type="dxa"/>
          </w:tcPr>
          <w:p w14:paraId="5756155B" w14:textId="3D37466B" w:rsidR="00A901D1" w:rsidRDefault="00A901D1" w:rsidP="00006129">
            <w:r>
              <w:rPr>
                <w:rFonts w:hint="eastAsia"/>
              </w:rPr>
              <w:t>15.209</w:t>
            </w:r>
          </w:p>
        </w:tc>
        <w:tc>
          <w:tcPr>
            <w:tcW w:w="906" w:type="dxa"/>
          </w:tcPr>
          <w:p w14:paraId="1C7E3906" w14:textId="7128DB47" w:rsidR="00A901D1" w:rsidRDefault="00A901D1" w:rsidP="00006129">
            <w:r>
              <w:rPr>
                <w:rFonts w:hint="eastAsia"/>
              </w:rPr>
              <w:t>17.772</w:t>
            </w:r>
          </w:p>
        </w:tc>
        <w:tc>
          <w:tcPr>
            <w:tcW w:w="905" w:type="dxa"/>
          </w:tcPr>
          <w:p w14:paraId="315E6369" w14:textId="19CA5975" w:rsidR="00A901D1" w:rsidRDefault="00A901D1" w:rsidP="00006129">
            <w:r>
              <w:rPr>
                <w:rFonts w:hint="eastAsia"/>
              </w:rPr>
              <w:t>14.433</w:t>
            </w:r>
          </w:p>
        </w:tc>
        <w:tc>
          <w:tcPr>
            <w:tcW w:w="906" w:type="dxa"/>
          </w:tcPr>
          <w:p w14:paraId="0D1890E2" w14:textId="4DBFDB7C" w:rsidR="00A901D1" w:rsidRDefault="00A901D1" w:rsidP="00006129">
            <w:r>
              <w:rPr>
                <w:rFonts w:hint="eastAsia"/>
              </w:rPr>
              <w:t>13.392</w:t>
            </w:r>
          </w:p>
        </w:tc>
        <w:tc>
          <w:tcPr>
            <w:tcW w:w="906" w:type="dxa"/>
          </w:tcPr>
          <w:p w14:paraId="027AEA7F" w14:textId="7718AD5D" w:rsidR="00A901D1" w:rsidRDefault="00A901D1" w:rsidP="00006129">
            <w:r>
              <w:rPr>
                <w:rFonts w:hint="eastAsia"/>
              </w:rPr>
              <w:t>14.873</w:t>
            </w:r>
          </w:p>
        </w:tc>
        <w:tc>
          <w:tcPr>
            <w:tcW w:w="905" w:type="dxa"/>
          </w:tcPr>
          <w:p w14:paraId="4082CD0C" w14:textId="7C7DD7A7" w:rsidR="00A901D1" w:rsidRDefault="00A901D1" w:rsidP="00006129">
            <w:r>
              <w:rPr>
                <w:rFonts w:hint="eastAsia"/>
              </w:rPr>
              <w:t>14.199</w:t>
            </w:r>
          </w:p>
        </w:tc>
        <w:tc>
          <w:tcPr>
            <w:tcW w:w="906" w:type="dxa"/>
          </w:tcPr>
          <w:p w14:paraId="75012711" w14:textId="31B8A57B" w:rsidR="00A901D1" w:rsidRDefault="00A901D1" w:rsidP="00006129">
            <w:r>
              <w:rPr>
                <w:rFonts w:hint="eastAsia"/>
              </w:rPr>
              <w:t>13.048</w:t>
            </w:r>
          </w:p>
        </w:tc>
        <w:tc>
          <w:tcPr>
            <w:tcW w:w="906" w:type="dxa"/>
          </w:tcPr>
          <w:p w14:paraId="4844A29F" w14:textId="653E7974" w:rsidR="00A901D1" w:rsidRDefault="00A901D1" w:rsidP="00006129">
            <w:r>
              <w:rPr>
                <w:rFonts w:hint="eastAsia"/>
              </w:rPr>
              <w:t>13.968</w:t>
            </w:r>
          </w:p>
        </w:tc>
      </w:tr>
    </w:tbl>
    <w:p w14:paraId="335F5110" w14:textId="00035650" w:rsidR="00A901D1" w:rsidRDefault="00A901D1" w:rsidP="00A901D1">
      <w:r>
        <w:rPr>
          <w:rFonts w:hint="eastAsia"/>
        </w:rPr>
        <w:t>集成平均</w:t>
      </w:r>
      <w:r>
        <w:rPr>
          <w:rFonts w:hint="eastAsia"/>
        </w:rPr>
        <w:t>MAPE:4.12%</w:t>
      </w:r>
    </w:p>
    <w:p w14:paraId="6AB5A41B" w14:textId="40918F2D" w:rsidR="00A901D1" w:rsidRDefault="00A901D1" w:rsidP="00A901D1">
      <w:r>
        <w:rPr>
          <w:rFonts w:hint="eastAsia"/>
        </w:rPr>
        <w:t>集成平均</w:t>
      </w:r>
      <w:r>
        <w:rPr>
          <w:rFonts w:hint="eastAsia"/>
        </w:rPr>
        <w:t>RMSE:13.47</w:t>
      </w:r>
    </w:p>
    <w:p w14:paraId="5565A315" w14:textId="46FB8C7E" w:rsidR="00A901D1" w:rsidRDefault="00A901D1" w:rsidP="00A901D1">
      <w:r>
        <w:rPr>
          <w:rFonts w:hint="eastAsia"/>
        </w:rPr>
        <w:t>直接平均</w:t>
      </w:r>
      <w:r>
        <w:rPr>
          <w:rFonts w:hint="eastAsia"/>
        </w:rPr>
        <w:t>MAPE:4.43%</w:t>
      </w:r>
    </w:p>
    <w:p w14:paraId="372E3F76" w14:textId="240234F5" w:rsidR="00A901D1" w:rsidRPr="00E77503" w:rsidRDefault="00A901D1" w:rsidP="00A901D1">
      <w:pPr>
        <w:pBdr>
          <w:bottom w:val="single" w:sz="6" w:space="1" w:color="auto"/>
        </w:pBdr>
      </w:pPr>
      <w:r>
        <w:rPr>
          <w:rFonts w:hint="eastAsia"/>
        </w:rPr>
        <w:t>直接平均</w:t>
      </w:r>
      <w:r>
        <w:rPr>
          <w:rFonts w:hint="eastAsia"/>
        </w:rPr>
        <w:t>RMSE:14.57</w:t>
      </w:r>
    </w:p>
    <w:p w14:paraId="3C4B8532" w14:textId="446ADF8D" w:rsidR="00A901D1" w:rsidRDefault="00A901D1" w:rsidP="00A901D1">
      <w:r>
        <w:rPr>
          <w:rFonts w:hint="eastAsia"/>
        </w:rPr>
        <w:t>實驗四</w:t>
      </w:r>
      <w:r>
        <w:rPr>
          <w:rFonts w:hint="eastAsia"/>
        </w:rPr>
        <w:t>:</w:t>
      </w:r>
      <w:r>
        <w:rPr>
          <w:rFonts w:hint="eastAsia"/>
        </w:rPr>
        <w:t>過去兩周同天</w:t>
      </w:r>
      <w:r>
        <w:rPr>
          <w:rFonts w:hint="eastAsia"/>
        </w:rPr>
        <w:t>+</w:t>
      </w:r>
      <w:r>
        <w:rPr>
          <w:rFonts w:hint="eastAsia"/>
        </w:rPr>
        <w:t>前三日</w:t>
      </w:r>
      <w:r>
        <w:rPr>
          <w:rFonts w:hint="eastAsia"/>
        </w:rPr>
        <w:t xml:space="preserve"> </w:t>
      </w:r>
      <w:r>
        <w:rPr>
          <w:rFonts w:hint="eastAsia"/>
        </w:rPr>
        <w:t>不掛</w:t>
      </w:r>
      <w:r>
        <w:rPr>
          <w:rFonts w:hint="eastAsia"/>
        </w:rPr>
        <w:t>reduce_LR</w:t>
      </w:r>
    </w:p>
    <w:p w14:paraId="38419A18" w14:textId="77777777" w:rsidR="00A901D1" w:rsidRDefault="00A901D1" w:rsidP="00A901D1">
      <w:r>
        <w:rPr>
          <w:rFonts w:hint="eastAsia"/>
        </w:rPr>
        <w:t>Input :</w:t>
      </w:r>
    </w:p>
    <w:p w14:paraId="47C156C5" w14:textId="376C4132" w:rsidR="00A901D1" w:rsidRDefault="00A901D1" w:rsidP="00A901D1">
      <w:pPr>
        <w:pStyle w:val="a7"/>
        <w:numPr>
          <w:ilvl w:val="0"/>
          <w:numId w:val="28"/>
        </w:numPr>
        <w:ind w:leftChars="0"/>
      </w:pPr>
      <w:r w:rsidRPr="00FD67A0">
        <w:rPr>
          <w:color w:val="FF0000"/>
        </w:rPr>
        <w:t>D</w:t>
      </w:r>
      <w:r w:rsidRPr="00FD67A0">
        <w:rPr>
          <w:rFonts w:hint="eastAsia"/>
          <w:color w:val="FF0000"/>
        </w:rPr>
        <w:t>ay-7, Day-14</w:t>
      </w:r>
      <w:r>
        <w:rPr>
          <w:rFonts w:hint="eastAsia"/>
          <w:color w:val="FF0000"/>
        </w:rPr>
        <w:t xml:space="preserve"> </w:t>
      </w:r>
      <w:r>
        <w:rPr>
          <w:color w:val="FF0000"/>
        </w:rPr>
        <w:t>and</w:t>
      </w:r>
      <w:r>
        <w:rPr>
          <w:rFonts w:hint="eastAsia"/>
          <w:color w:val="FF0000"/>
        </w:rPr>
        <w:t xml:space="preserve"> past 3 day</w:t>
      </w:r>
      <w:r w:rsidRPr="00FD67A0">
        <w:rPr>
          <w:rFonts w:hint="eastAsia"/>
          <w:color w:val="FF0000"/>
        </w:rPr>
        <w:t xml:space="preserve"> </w:t>
      </w:r>
      <w:r>
        <w:rPr>
          <w:rFonts w:hint="eastAsia"/>
        </w:rPr>
        <w:t xml:space="preserve">of per 15mins of </w:t>
      </w:r>
      <w:r w:rsidRPr="00750BF9">
        <w:t xml:space="preserve">'measure', 'Period_transform', </w:t>
      </w:r>
      <w:r>
        <w:rPr>
          <w:rFonts w:hint="eastAsia"/>
        </w:rPr>
        <w:t>w</w:t>
      </w:r>
      <w:r w:rsidRPr="00750BF9">
        <w:t>eek_update','isHoliday','dayOfYear_transform', 'Temp_H', 'Hour', 'Minute'</w:t>
      </w:r>
    </w:p>
    <w:p w14:paraId="5F2AAB6A" w14:textId="77777777" w:rsidR="00A901D1" w:rsidRDefault="00A901D1" w:rsidP="00A901D1">
      <w:pPr>
        <w:pStyle w:val="a7"/>
        <w:numPr>
          <w:ilvl w:val="0"/>
          <w:numId w:val="28"/>
        </w:numPr>
        <w:ind w:leftChars="0" w:hanging="482"/>
      </w:pPr>
      <w:r>
        <w:rPr>
          <w:rFonts w:hint="eastAsia"/>
        </w:rPr>
        <w:t xml:space="preserve">Today of per 15mins of </w:t>
      </w:r>
      <w:r w:rsidRPr="00750BF9">
        <w:t xml:space="preserve">'Period_transform', </w:t>
      </w:r>
      <w:r>
        <w:rPr>
          <w:rFonts w:hint="eastAsia"/>
        </w:rPr>
        <w:t>w</w:t>
      </w:r>
      <w:r w:rsidRPr="00750BF9">
        <w:t>eek_update','isHoliday','dayOfYear_transform', 'Temp_H', 'Hour', 'Minute'</w:t>
      </w:r>
    </w:p>
    <w:p w14:paraId="02FEF846" w14:textId="77777777" w:rsidR="00A901D1" w:rsidRDefault="00A901D1" w:rsidP="00A901D1">
      <w:r>
        <w:rPr>
          <w:rFonts w:hint="eastAsia"/>
        </w:rPr>
        <w:lastRenderedPageBreak/>
        <w:t>Output:</w:t>
      </w:r>
    </w:p>
    <w:p w14:paraId="0A874516" w14:textId="77777777" w:rsidR="00A901D1" w:rsidRDefault="00A901D1" w:rsidP="00A901D1">
      <w:pPr>
        <w:pStyle w:val="a7"/>
        <w:numPr>
          <w:ilvl w:val="0"/>
          <w:numId w:val="28"/>
        </w:numPr>
        <w:ind w:leftChars="0"/>
      </w:pPr>
      <w:r>
        <w:rPr>
          <w:rFonts w:hint="eastAsia"/>
        </w:rPr>
        <w:t>Today of per 15mins of measure.</w:t>
      </w:r>
    </w:p>
    <w:p w14:paraId="0272248E" w14:textId="77777777" w:rsidR="00A901D1" w:rsidRDefault="00A901D1" w:rsidP="00A901D1"/>
    <w:p w14:paraId="6FF11199" w14:textId="77777777" w:rsidR="00A901D1" w:rsidRDefault="00A901D1" w:rsidP="00A901D1">
      <w:r>
        <w:t>M</w:t>
      </w:r>
      <w:r>
        <w:rPr>
          <w:rFonts w:hint="eastAsia"/>
        </w:rPr>
        <w:t>odel S</w:t>
      </w:r>
      <w:r w:rsidRPr="009E3610">
        <w:t>truct</w:t>
      </w:r>
      <w:r>
        <w:rPr>
          <w:rFonts w:hint="eastAsia"/>
        </w:rPr>
        <w:t>ure:</w:t>
      </w:r>
    </w:p>
    <w:p w14:paraId="0E3D0A1C" w14:textId="0B5EB36E" w:rsidR="00A901D1" w:rsidRDefault="00A901D1" w:rsidP="00A901D1">
      <w:pPr>
        <w:jc w:val="center"/>
      </w:pPr>
      <w:r w:rsidRPr="00A901D1">
        <w:rPr>
          <w:noProof/>
        </w:rPr>
        <w:drawing>
          <wp:inline distT="0" distB="0" distL="0" distR="0" wp14:anchorId="4B16480B" wp14:editId="16E605B5">
            <wp:extent cx="4631872" cy="1932214"/>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31872" cy="1932214"/>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A901D1" w14:paraId="79D2C9C4" w14:textId="77777777" w:rsidTr="00006129">
        <w:tc>
          <w:tcPr>
            <w:tcW w:w="905" w:type="dxa"/>
          </w:tcPr>
          <w:p w14:paraId="56B98A7E" w14:textId="77777777" w:rsidR="00A901D1" w:rsidRDefault="00A901D1" w:rsidP="00006129"/>
        </w:tc>
        <w:tc>
          <w:tcPr>
            <w:tcW w:w="906" w:type="dxa"/>
          </w:tcPr>
          <w:p w14:paraId="2702F810" w14:textId="77777777" w:rsidR="00A901D1" w:rsidRDefault="00A901D1" w:rsidP="00006129">
            <w:r>
              <w:rPr>
                <w:rFonts w:hint="eastAsia"/>
              </w:rPr>
              <w:t>1</w:t>
            </w:r>
          </w:p>
        </w:tc>
        <w:tc>
          <w:tcPr>
            <w:tcW w:w="905" w:type="dxa"/>
          </w:tcPr>
          <w:p w14:paraId="37F3540E" w14:textId="77777777" w:rsidR="00A901D1" w:rsidRDefault="00A901D1" w:rsidP="00006129">
            <w:r>
              <w:rPr>
                <w:rFonts w:hint="eastAsia"/>
              </w:rPr>
              <w:t>2</w:t>
            </w:r>
          </w:p>
        </w:tc>
        <w:tc>
          <w:tcPr>
            <w:tcW w:w="906" w:type="dxa"/>
          </w:tcPr>
          <w:p w14:paraId="0CEC798D" w14:textId="77777777" w:rsidR="00A901D1" w:rsidRDefault="00A901D1" w:rsidP="00006129">
            <w:r>
              <w:rPr>
                <w:rFonts w:hint="eastAsia"/>
              </w:rPr>
              <w:t>3</w:t>
            </w:r>
          </w:p>
        </w:tc>
        <w:tc>
          <w:tcPr>
            <w:tcW w:w="906" w:type="dxa"/>
          </w:tcPr>
          <w:p w14:paraId="66FFCF3E" w14:textId="77777777" w:rsidR="00A901D1" w:rsidRDefault="00A901D1" w:rsidP="00006129">
            <w:r>
              <w:rPr>
                <w:rFonts w:hint="eastAsia"/>
              </w:rPr>
              <w:t>4</w:t>
            </w:r>
          </w:p>
        </w:tc>
        <w:tc>
          <w:tcPr>
            <w:tcW w:w="905" w:type="dxa"/>
          </w:tcPr>
          <w:p w14:paraId="7EBE6020" w14:textId="77777777" w:rsidR="00A901D1" w:rsidRDefault="00A901D1" w:rsidP="00006129">
            <w:r>
              <w:rPr>
                <w:rFonts w:hint="eastAsia"/>
              </w:rPr>
              <w:t>5</w:t>
            </w:r>
          </w:p>
        </w:tc>
        <w:tc>
          <w:tcPr>
            <w:tcW w:w="906" w:type="dxa"/>
          </w:tcPr>
          <w:p w14:paraId="687AAD53" w14:textId="77777777" w:rsidR="00A901D1" w:rsidRDefault="00A901D1" w:rsidP="00006129">
            <w:r>
              <w:rPr>
                <w:rFonts w:hint="eastAsia"/>
              </w:rPr>
              <w:t>6</w:t>
            </w:r>
          </w:p>
        </w:tc>
        <w:tc>
          <w:tcPr>
            <w:tcW w:w="906" w:type="dxa"/>
          </w:tcPr>
          <w:p w14:paraId="4558332D" w14:textId="77777777" w:rsidR="00A901D1" w:rsidRDefault="00A901D1" w:rsidP="00006129">
            <w:r>
              <w:rPr>
                <w:rFonts w:hint="eastAsia"/>
              </w:rPr>
              <w:t>7</w:t>
            </w:r>
          </w:p>
        </w:tc>
        <w:tc>
          <w:tcPr>
            <w:tcW w:w="905" w:type="dxa"/>
          </w:tcPr>
          <w:p w14:paraId="63B02002" w14:textId="77777777" w:rsidR="00A901D1" w:rsidRDefault="00A901D1" w:rsidP="00006129">
            <w:r>
              <w:rPr>
                <w:rFonts w:hint="eastAsia"/>
              </w:rPr>
              <w:t>8</w:t>
            </w:r>
          </w:p>
        </w:tc>
        <w:tc>
          <w:tcPr>
            <w:tcW w:w="906" w:type="dxa"/>
          </w:tcPr>
          <w:p w14:paraId="76C8E4AF" w14:textId="77777777" w:rsidR="00A901D1" w:rsidRDefault="00A901D1" w:rsidP="00006129">
            <w:r>
              <w:rPr>
                <w:rFonts w:hint="eastAsia"/>
              </w:rPr>
              <w:t>9</w:t>
            </w:r>
          </w:p>
        </w:tc>
        <w:tc>
          <w:tcPr>
            <w:tcW w:w="906" w:type="dxa"/>
          </w:tcPr>
          <w:p w14:paraId="13FA065D" w14:textId="77777777" w:rsidR="00A901D1" w:rsidRDefault="00A901D1" w:rsidP="00006129">
            <w:r>
              <w:rPr>
                <w:rFonts w:hint="eastAsia"/>
              </w:rPr>
              <w:t>10</w:t>
            </w:r>
          </w:p>
        </w:tc>
      </w:tr>
      <w:tr w:rsidR="00A901D1" w14:paraId="51C1C0BD" w14:textId="77777777" w:rsidTr="00006129">
        <w:tc>
          <w:tcPr>
            <w:tcW w:w="905" w:type="dxa"/>
          </w:tcPr>
          <w:p w14:paraId="269355F2" w14:textId="77777777" w:rsidR="00A901D1" w:rsidRDefault="00A901D1" w:rsidP="00006129">
            <w:r>
              <w:rPr>
                <w:rFonts w:hint="eastAsia"/>
              </w:rPr>
              <w:t>MAPE</w:t>
            </w:r>
          </w:p>
        </w:tc>
        <w:tc>
          <w:tcPr>
            <w:tcW w:w="906" w:type="dxa"/>
          </w:tcPr>
          <w:p w14:paraId="7D54F48F" w14:textId="6CF5D164" w:rsidR="00A901D1" w:rsidRDefault="00A901D1" w:rsidP="00006129">
            <w:r>
              <w:rPr>
                <w:rFonts w:hint="eastAsia"/>
              </w:rPr>
              <w:t>4.04%</w:t>
            </w:r>
          </w:p>
        </w:tc>
        <w:tc>
          <w:tcPr>
            <w:tcW w:w="905" w:type="dxa"/>
          </w:tcPr>
          <w:p w14:paraId="3F371560" w14:textId="4E5503E9" w:rsidR="00A901D1" w:rsidRDefault="00A901D1" w:rsidP="00006129">
            <w:r>
              <w:rPr>
                <w:rFonts w:hint="eastAsia"/>
              </w:rPr>
              <w:t>4.20%</w:t>
            </w:r>
          </w:p>
        </w:tc>
        <w:tc>
          <w:tcPr>
            <w:tcW w:w="906" w:type="dxa"/>
          </w:tcPr>
          <w:p w14:paraId="3F3BCE6E" w14:textId="4B1FD8BD" w:rsidR="00A901D1" w:rsidRDefault="00A901D1" w:rsidP="00006129">
            <w:r>
              <w:rPr>
                <w:rFonts w:hint="eastAsia"/>
              </w:rPr>
              <w:t>4.39%</w:t>
            </w:r>
          </w:p>
        </w:tc>
        <w:tc>
          <w:tcPr>
            <w:tcW w:w="906" w:type="dxa"/>
          </w:tcPr>
          <w:p w14:paraId="746B2188" w14:textId="00365BAE" w:rsidR="00A901D1" w:rsidRDefault="00A901D1" w:rsidP="00006129">
            <w:r>
              <w:rPr>
                <w:rFonts w:hint="eastAsia"/>
              </w:rPr>
              <w:t>4.44%</w:t>
            </w:r>
          </w:p>
        </w:tc>
        <w:tc>
          <w:tcPr>
            <w:tcW w:w="905" w:type="dxa"/>
          </w:tcPr>
          <w:p w14:paraId="4CF25ADD" w14:textId="4B776365" w:rsidR="00A901D1" w:rsidRDefault="00A901D1" w:rsidP="00006129">
            <w:r>
              <w:rPr>
                <w:rFonts w:hint="eastAsia"/>
              </w:rPr>
              <w:t>4.39%</w:t>
            </w:r>
          </w:p>
        </w:tc>
        <w:tc>
          <w:tcPr>
            <w:tcW w:w="906" w:type="dxa"/>
          </w:tcPr>
          <w:p w14:paraId="08949EE3" w14:textId="1D062F95" w:rsidR="00A901D1" w:rsidRDefault="00A901D1" w:rsidP="00006129">
            <w:r>
              <w:rPr>
                <w:rFonts w:hint="eastAsia"/>
              </w:rPr>
              <w:t>4.05%</w:t>
            </w:r>
          </w:p>
        </w:tc>
        <w:tc>
          <w:tcPr>
            <w:tcW w:w="906" w:type="dxa"/>
          </w:tcPr>
          <w:p w14:paraId="48A032B2" w14:textId="3BCE6A07" w:rsidR="00A901D1" w:rsidRDefault="00A901D1" w:rsidP="00A901D1">
            <w:r>
              <w:rPr>
                <w:rFonts w:hint="eastAsia"/>
              </w:rPr>
              <w:t>4.47%</w:t>
            </w:r>
          </w:p>
        </w:tc>
        <w:tc>
          <w:tcPr>
            <w:tcW w:w="905" w:type="dxa"/>
          </w:tcPr>
          <w:p w14:paraId="44C5B466" w14:textId="747695A3" w:rsidR="00A901D1" w:rsidRDefault="00A901D1" w:rsidP="00006129">
            <w:r>
              <w:rPr>
                <w:rFonts w:hint="eastAsia"/>
              </w:rPr>
              <w:t>4.41%</w:t>
            </w:r>
          </w:p>
        </w:tc>
        <w:tc>
          <w:tcPr>
            <w:tcW w:w="906" w:type="dxa"/>
          </w:tcPr>
          <w:p w14:paraId="6FA68FCF" w14:textId="272748BE" w:rsidR="00A901D1" w:rsidRDefault="00A901D1" w:rsidP="00006129">
            <w:r>
              <w:rPr>
                <w:rFonts w:hint="eastAsia"/>
              </w:rPr>
              <w:t>4.33%</w:t>
            </w:r>
          </w:p>
        </w:tc>
        <w:tc>
          <w:tcPr>
            <w:tcW w:w="906" w:type="dxa"/>
          </w:tcPr>
          <w:p w14:paraId="63E7E179" w14:textId="5EA7F524" w:rsidR="00A901D1" w:rsidRDefault="00A901D1" w:rsidP="00006129">
            <w:r>
              <w:rPr>
                <w:rFonts w:hint="eastAsia"/>
              </w:rPr>
              <w:t>4.63%</w:t>
            </w:r>
          </w:p>
        </w:tc>
      </w:tr>
      <w:tr w:rsidR="00A901D1" w14:paraId="2C72BDB8" w14:textId="77777777" w:rsidTr="00006129">
        <w:tc>
          <w:tcPr>
            <w:tcW w:w="905" w:type="dxa"/>
          </w:tcPr>
          <w:p w14:paraId="110BEE13" w14:textId="77777777" w:rsidR="00A901D1" w:rsidRDefault="00A901D1" w:rsidP="00006129">
            <w:r>
              <w:rPr>
                <w:rFonts w:hint="eastAsia"/>
              </w:rPr>
              <w:t>RMSE</w:t>
            </w:r>
          </w:p>
        </w:tc>
        <w:tc>
          <w:tcPr>
            <w:tcW w:w="906" w:type="dxa"/>
          </w:tcPr>
          <w:p w14:paraId="11B91976" w14:textId="5C29801A" w:rsidR="00A901D1" w:rsidRDefault="00A901D1" w:rsidP="00A901D1">
            <w:r>
              <w:rPr>
                <w:rFonts w:hint="eastAsia"/>
              </w:rPr>
              <w:t>12.964</w:t>
            </w:r>
          </w:p>
        </w:tc>
        <w:tc>
          <w:tcPr>
            <w:tcW w:w="905" w:type="dxa"/>
          </w:tcPr>
          <w:p w14:paraId="05126D15" w14:textId="00D522B0" w:rsidR="00A901D1" w:rsidRDefault="00A901D1" w:rsidP="00006129">
            <w:r>
              <w:rPr>
                <w:rFonts w:hint="eastAsia"/>
              </w:rPr>
              <w:t>12.612</w:t>
            </w:r>
          </w:p>
        </w:tc>
        <w:tc>
          <w:tcPr>
            <w:tcW w:w="906" w:type="dxa"/>
          </w:tcPr>
          <w:p w14:paraId="2EEF6E5C" w14:textId="4A0ADE8A" w:rsidR="00A901D1" w:rsidRDefault="00A901D1" w:rsidP="00006129">
            <w:r>
              <w:rPr>
                <w:rFonts w:hint="eastAsia"/>
              </w:rPr>
              <w:t>13.551</w:t>
            </w:r>
          </w:p>
        </w:tc>
        <w:tc>
          <w:tcPr>
            <w:tcW w:w="906" w:type="dxa"/>
          </w:tcPr>
          <w:p w14:paraId="32698DF3" w14:textId="5CD3D972" w:rsidR="00A901D1" w:rsidRDefault="00A901D1" w:rsidP="00006129">
            <w:r>
              <w:rPr>
                <w:rFonts w:hint="eastAsia"/>
              </w:rPr>
              <w:t>13.216</w:t>
            </w:r>
          </w:p>
        </w:tc>
        <w:tc>
          <w:tcPr>
            <w:tcW w:w="905" w:type="dxa"/>
          </w:tcPr>
          <w:p w14:paraId="1677648B" w14:textId="3F10BE6C" w:rsidR="00A901D1" w:rsidRDefault="00A901D1" w:rsidP="00006129">
            <w:r>
              <w:rPr>
                <w:rFonts w:hint="eastAsia"/>
              </w:rPr>
              <w:t>12.762</w:t>
            </w:r>
          </w:p>
        </w:tc>
        <w:tc>
          <w:tcPr>
            <w:tcW w:w="906" w:type="dxa"/>
          </w:tcPr>
          <w:p w14:paraId="7D58E3FC" w14:textId="14AEAC1D" w:rsidR="00A901D1" w:rsidRDefault="00A901D1" w:rsidP="00006129">
            <w:r>
              <w:rPr>
                <w:rFonts w:hint="eastAsia"/>
              </w:rPr>
              <w:t>12.719</w:t>
            </w:r>
          </w:p>
        </w:tc>
        <w:tc>
          <w:tcPr>
            <w:tcW w:w="906" w:type="dxa"/>
          </w:tcPr>
          <w:p w14:paraId="562F434A" w14:textId="0DF169F4" w:rsidR="00A901D1" w:rsidRDefault="00A901D1" w:rsidP="00006129">
            <w:r>
              <w:rPr>
                <w:rFonts w:hint="eastAsia"/>
              </w:rPr>
              <w:t>13.246</w:t>
            </w:r>
          </w:p>
        </w:tc>
        <w:tc>
          <w:tcPr>
            <w:tcW w:w="905" w:type="dxa"/>
          </w:tcPr>
          <w:p w14:paraId="6E355AC0" w14:textId="7F25427D" w:rsidR="00A901D1" w:rsidRDefault="00A901D1" w:rsidP="00006129">
            <w:r>
              <w:rPr>
                <w:rFonts w:hint="eastAsia"/>
              </w:rPr>
              <w:t>13.097</w:t>
            </w:r>
          </w:p>
        </w:tc>
        <w:tc>
          <w:tcPr>
            <w:tcW w:w="906" w:type="dxa"/>
          </w:tcPr>
          <w:p w14:paraId="0FE77509" w14:textId="5B8E2FE3" w:rsidR="00A901D1" w:rsidRDefault="00A901D1" w:rsidP="00006129">
            <w:r>
              <w:rPr>
                <w:rFonts w:hint="eastAsia"/>
              </w:rPr>
              <w:t>13.381</w:t>
            </w:r>
          </w:p>
        </w:tc>
        <w:tc>
          <w:tcPr>
            <w:tcW w:w="906" w:type="dxa"/>
          </w:tcPr>
          <w:p w14:paraId="3D81825B" w14:textId="3E880D18" w:rsidR="00A901D1" w:rsidRDefault="00A901D1" w:rsidP="00006129">
            <w:r>
              <w:rPr>
                <w:rFonts w:hint="eastAsia"/>
              </w:rPr>
              <w:t>13.546</w:t>
            </w:r>
          </w:p>
        </w:tc>
      </w:tr>
    </w:tbl>
    <w:p w14:paraId="48E4FB75" w14:textId="1B4B22F7" w:rsidR="00A901D1" w:rsidRDefault="00A901D1" w:rsidP="00A901D1">
      <w:r>
        <w:rPr>
          <w:rFonts w:hint="eastAsia"/>
        </w:rPr>
        <w:t>集成平均</w:t>
      </w:r>
      <w:r>
        <w:rPr>
          <w:rFonts w:hint="eastAsia"/>
        </w:rPr>
        <w:t>MAPE:4.13%</w:t>
      </w:r>
    </w:p>
    <w:p w14:paraId="138F9983" w14:textId="09780B32" w:rsidR="00A901D1" w:rsidRDefault="00A901D1" w:rsidP="00A901D1">
      <w:r>
        <w:rPr>
          <w:rFonts w:hint="eastAsia"/>
        </w:rPr>
        <w:t>集成平均</w:t>
      </w:r>
      <w:r>
        <w:rPr>
          <w:rFonts w:hint="eastAsia"/>
        </w:rPr>
        <w:t>RMSE:12.61</w:t>
      </w:r>
    </w:p>
    <w:p w14:paraId="0701008C" w14:textId="3E89FBA4" w:rsidR="00A901D1" w:rsidRDefault="00A901D1" w:rsidP="00A901D1">
      <w:r>
        <w:rPr>
          <w:rFonts w:hint="eastAsia"/>
        </w:rPr>
        <w:t>直接平均</w:t>
      </w:r>
      <w:r>
        <w:rPr>
          <w:rFonts w:hint="eastAsia"/>
        </w:rPr>
        <w:t>MAPE:4.33%</w:t>
      </w:r>
    </w:p>
    <w:p w14:paraId="4C7EB90D" w14:textId="600A62AA" w:rsidR="00A901D1" w:rsidRPr="00E77503" w:rsidRDefault="00A901D1" w:rsidP="00A901D1">
      <w:pPr>
        <w:pBdr>
          <w:bottom w:val="single" w:sz="6" w:space="1" w:color="auto"/>
        </w:pBdr>
      </w:pPr>
      <w:r>
        <w:rPr>
          <w:rFonts w:hint="eastAsia"/>
        </w:rPr>
        <w:t>直接平均</w:t>
      </w:r>
      <w:r>
        <w:rPr>
          <w:rFonts w:hint="eastAsia"/>
        </w:rPr>
        <w:t>RMSE:13.10</w:t>
      </w:r>
    </w:p>
    <w:p w14:paraId="4F8FC265" w14:textId="1DF30BF9" w:rsidR="00E77503" w:rsidRDefault="00E77503" w:rsidP="00DD4CC6"/>
    <w:p w14:paraId="78C6317C" w14:textId="32F3DA43" w:rsidR="00750BF9" w:rsidRDefault="00750BF9" w:rsidP="00DD4CC6">
      <w:r>
        <w:rPr>
          <w:rFonts w:hint="eastAsia"/>
        </w:rPr>
        <w:t>2020.04.23 Zhi-Hong</w:t>
      </w:r>
    </w:p>
    <w:p w14:paraId="777DDF7E" w14:textId="5D9CBDB5" w:rsidR="00750BF9" w:rsidRDefault="00750BF9" w:rsidP="00DD4CC6">
      <w:r>
        <w:rPr>
          <w:rFonts w:hint="eastAsia"/>
        </w:rPr>
        <w:t>先記錄一下結果目前結果</w:t>
      </w:r>
    </w:p>
    <w:p w14:paraId="6126AA3C" w14:textId="2FF0F8D8" w:rsidR="00750BF9" w:rsidRDefault="00750BF9" w:rsidP="00DD4CC6">
      <w:r>
        <w:rPr>
          <w:rFonts w:hint="eastAsia"/>
        </w:rPr>
        <w:t>Input :</w:t>
      </w:r>
    </w:p>
    <w:p w14:paraId="30B29C5B" w14:textId="7EDCA244" w:rsidR="00750BF9" w:rsidRDefault="00750BF9" w:rsidP="000223C6">
      <w:pPr>
        <w:pStyle w:val="a7"/>
        <w:numPr>
          <w:ilvl w:val="0"/>
          <w:numId w:val="28"/>
        </w:numPr>
        <w:ind w:leftChars="0"/>
      </w:pPr>
      <w:r>
        <w:t>D</w:t>
      </w:r>
      <w:r>
        <w:rPr>
          <w:rFonts w:hint="eastAsia"/>
        </w:rPr>
        <w:t xml:space="preserve">ay-7, Day-14, Day-21 of per 15mins of </w:t>
      </w:r>
      <w:r w:rsidRPr="00750BF9">
        <w:t xml:space="preserve">'measure', 'Period_transform', </w:t>
      </w:r>
      <w:r>
        <w:rPr>
          <w:rFonts w:hint="eastAsia"/>
        </w:rPr>
        <w:t>w</w:t>
      </w:r>
      <w:r w:rsidRPr="00750BF9">
        <w:t>eek_update','isHoliday','dayOfYear_transform', 'Temp_H', 'Hour', 'Minute'</w:t>
      </w:r>
    </w:p>
    <w:p w14:paraId="0F8280BB" w14:textId="0A5A0290" w:rsidR="009E3610" w:rsidRDefault="00750BF9" w:rsidP="009E3610">
      <w:pPr>
        <w:pStyle w:val="a7"/>
        <w:numPr>
          <w:ilvl w:val="0"/>
          <w:numId w:val="28"/>
        </w:numPr>
        <w:ind w:leftChars="0" w:hanging="482"/>
      </w:pPr>
      <w:r>
        <w:rPr>
          <w:rFonts w:hint="eastAsia"/>
        </w:rPr>
        <w:t xml:space="preserve">Today of </w:t>
      </w:r>
      <w:r w:rsidR="009E3610">
        <w:rPr>
          <w:rFonts w:hint="eastAsia"/>
        </w:rPr>
        <w:t xml:space="preserve">per 15mins of </w:t>
      </w:r>
      <w:r w:rsidR="009E3610" w:rsidRPr="00750BF9">
        <w:t xml:space="preserve">'Period_transform', </w:t>
      </w:r>
      <w:r w:rsidR="009E3610">
        <w:rPr>
          <w:rFonts w:hint="eastAsia"/>
        </w:rPr>
        <w:t>w</w:t>
      </w:r>
      <w:r w:rsidR="009E3610" w:rsidRPr="00750BF9">
        <w:t>eek_update','isHoliday','dayOfYear_transform', 'Temp_H', 'Hour', 'Minute'</w:t>
      </w:r>
    </w:p>
    <w:p w14:paraId="714A0309" w14:textId="75644B74" w:rsidR="00750BF9" w:rsidRDefault="009E3610" w:rsidP="009E3610">
      <w:r>
        <w:rPr>
          <w:rFonts w:hint="eastAsia"/>
        </w:rPr>
        <w:t>Output:</w:t>
      </w:r>
    </w:p>
    <w:p w14:paraId="14F4E8F5" w14:textId="1B2F02AB" w:rsidR="009E3610" w:rsidRDefault="009E3610" w:rsidP="000223C6">
      <w:pPr>
        <w:pStyle w:val="a7"/>
        <w:numPr>
          <w:ilvl w:val="0"/>
          <w:numId w:val="28"/>
        </w:numPr>
        <w:ind w:leftChars="0"/>
      </w:pPr>
      <w:r>
        <w:rPr>
          <w:rFonts w:hint="eastAsia"/>
        </w:rPr>
        <w:t>Today of per 15mins of measure.</w:t>
      </w:r>
    </w:p>
    <w:p w14:paraId="5A98C12B" w14:textId="77777777" w:rsidR="009E3610" w:rsidRDefault="009E3610" w:rsidP="000223C6">
      <w:pPr>
        <w:ind w:left="240"/>
      </w:pPr>
    </w:p>
    <w:p w14:paraId="7791F595" w14:textId="6CE6F2A3" w:rsidR="009E3610" w:rsidRDefault="009E3610" w:rsidP="009E3610">
      <w:r>
        <w:t>M</w:t>
      </w:r>
      <w:r>
        <w:rPr>
          <w:rFonts w:hint="eastAsia"/>
        </w:rPr>
        <w:t>odel S</w:t>
      </w:r>
      <w:r w:rsidRPr="009E3610">
        <w:t>truct</w:t>
      </w:r>
      <w:r>
        <w:rPr>
          <w:rFonts w:hint="eastAsia"/>
        </w:rPr>
        <w:t>ure:</w:t>
      </w:r>
    </w:p>
    <w:p w14:paraId="032AB455" w14:textId="53CB6D15" w:rsidR="009E3610" w:rsidRDefault="009E3610" w:rsidP="000223C6">
      <w:pPr>
        <w:jc w:val="center"/>
      </w:pPr>
      <w:r w:rsidRPr="009E3610">
        <w:rPr>
          <w:noProof/>
        </w:rPr>
        <w:lastRenderedPageBreak/>
        <w:drawing>
          <wp:inline distT="0" distB="0" distL="0" distR="0" wp14:anchorId="3E24A91A" wp14:editId="761C7141">
            <wp:extent cx="4560277" cy="2168769"/>
            <wp:effectExtent l="0" t="0" r="0" b="317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61840" cy="2169512"/>
                    </a:xfrm>
                    <a:prstGeom prst="rect">
                      <a:avLst/>
                    </a:prstGeom>
                  </pic:spPr>
                </pic:pic>
              </a:graphicData>
            </a:graphic>
          </wp:inline>
        </w:drawing>
      </w:r>
    </w:p>
    <w:tbl>
      <w:tblPr>
        <w:tblStyle w:val="aa"/>
        <w:tblW w:w="0" w:type="auto"/>
        <w:tblLook w:val="04A0" w:firstRow="1" w:lastRow="0" w:firstColumn="1" w:lastColumn="0" w:noHBand="0" w:noVBand="1"/>
      </w:tblPr>
      <w:tblGrid>
        <w:gridCol w:w="905"/>
        <w:gridCol w:w="906"/>
        <w:gridCol w:w="905"/>
        <w:gridCol w:w="906"/>
        <w:gridCol w:w="906"/>
        <w:gridCol w:w="905"/>
        <w:gridCol w:w="906"/>
        <w:gridCol w:w="906"/>
        <w:gridCol w:w="905"/>
        <w:gridCol w:w="906"/>
        <w:gridCol w:w="906"/>
      </w:tblGrid>
      <w:tr w:rsidR="00750BF9" w14:paraId="14FBBD6F" w14:textId="77777777" w:rsidTr="000223C6">
        <w:tc>
          <w:tcPr>
            <w:tcW w:w="905" w:type="dxa"/>
          </w:tcPr>
          <w:p w14:paraId="0A8BE9F3" w14:textId="77777777" w:rsidR="00750BF9" w:rsidRDefault="00750BF9" w:rsidP="00DD4CC6"/>
        </w:tc>
        <w:tc>
          <w:tcPr>
            <w:tcW w:w="906" w:type="dxa"/>
          </w:tcPr>
          <w:p w14:paraId="349ACCA5" w14:textId="5C2C0909" w:rsidR="00750BF9" w:rsidRDefault="00750BF9" w:rsidP="00DD4CC6">
            <w:r>
              <w:rPr>
                <w:rFonts w:hint="eastAsia"/>
              </w:rPr>
              <w:t>1</w:t>
            </w:r>
          </w:p>
        </w:tc>
        <w:tc>
          <w:tcPr>
            <w:tcW w:w="905" w:type="dxa"/>
          </w:tcPr>
          <w:p w14:paraId="31A9A6B7" w14:textId="4D482043" w:rsidR="00750BF9" w:rsidRDefault="00750BF9" w:rsidP="00DD4CC6">
            <w:r>
              <w:rPr>
                <w:rFonts w:hint="eastAsia"/>
              </w:rPr>
              <w:t>2</w:t>
            </w:r>
          </w:p>
        </w:tc>
        <w:tc>
          <w:tcPr>
            <w:tcW w:w="906" w:type="dxa"/>
          </w:tcPr>
          <w:p w14:paraId="546D8CFA" w14:textId="630A87C6" w:rsidR="00750BF9" w:rsidRDefault="00750BF9" w:rsidP="00DD4CC6">
            <w:r>
              <w:rPr>
                <w:rFonts w:hint="eastAsia"/>
              </w:rPr>
              <w:t>3</w:t>
            </w:r>
          </w:p>
        </w:tc>
        <w:tc>
          <w:tcPr>
            <w:tcW w:w="906" w:type="dxa"/>
          </w:tcPr>
          <w:p w14:paraId="35C45DA6" w14:textId="2607A42D" w:rsidR="00750BF9" w:rsidRDefault="00750BF9" w:rsidP="00DD4CC6">
            <w:r>
              <w:rPr>
                <w:rFonts w:hint="eastAsia"/>
              </w:rPr>
              <w:t>4</w:t>
            </w:r>
          </w:p>
        </w:tc>
        <w:tc>
          <w:tcPr>
            <w:tcW w:w="905" w:type="dxa"/>
          </w:tcPr>
          <w:p w14:paraId="09C62C23" w14:textId="0E3225BF" w:rsidR="00750BF9" w:rsidRDefault="00750BF9" w:rsidP="00DD4CC6">
            <w:r>
              <w:rPr>
                <w:rFonts w:hint="eastAsia"/>
              </w:rPr>
              <w:t>5</w:t>
            </w:r>
          </w:p>
        </w:tc>
        <w:tc>
          <w:tcPr>
            <w:tcW w:w="906" w:type="dxa"/>
          </w:tcPr>
          <w:p w14:paraId="129801FA" w14:textId="34DECA3B" w:rsidR="00750BF9" w:rsidRDefault="00750BF9" w:rsidP="00DD4CC6">
            <w:r>
              <w:rPr>
                <w:rFonts w:hint="eastAsia"/>
              </w:rPr>
              <w:t>6</w:t>
            </w:r>
          </w:p>
        </w:tc>
        <w:tc>
          <w:tcPr>
            <w:tcW w:w="906" w:type="dxa"/>
          </w:tcPr>
          <w:p w14:paraId="6C907D54" w14:textId="62011BF6" w:rsidR="00750BF9" w:rsidRDefault="00750BF9" w:rsidP="00DD4CC6">
            <w:r>
              <w:rPr>
                <w:rFonts w:hint="eastAsia"/>
              </w:rPr>
              <w:t>7</w:t>
            </w:r>
          </w:p>
        </w:tc>
        <w:tc>
          <w:tcPr>
            <w:tcW w:w="905" w:type="dxa"/>
          </w:tcPr>
          <w:p w14:paraId="7E24F17A" w14:textId="5F9AA719" w:rsidR="00750BF9" w:rsidRDefault="00750BF9" w:rsidP="00DD4CC6">
            <w:r>
              <w:rPr>
                <w:rFonts w:hint="eastAsia"/>
              </w:rPr>
              <w:t>8</w:t>
            </w:r>
          </w:p>
        </w:tc>
        <w:tc>
          <w:tcPr>
            <w:tcW w:w="906" w:type="dxa"/>
          </w:tcPr>
          <w:p w14:paraId="6A50E029" w14:textId="4B095827" w:rsidR="00750BF9" w:rsidRDefault="00750BF9" w:rsidP="00DD4CC6">
            <w:r>
              <w:rPr>
                <w:rFonts w:hint="eastAsia"/>
              </w:rPr>
              <w:t>9</w:t>
            </w:r>
          </w:p>
        </w:tc>
        <w:tc>
          <w:tcPr>
            <w:tcW w:w="906" w:type="dxa"/>
          </w:tcPr>
          <w:p w14:paraId="3BB47510" w14:textId="2E97CBA7" w:rsidR="00750BF9" w:rsidRDefault="00750BF9" w:rsidP="00DD4CC6">
            <w:r>
              <w:rPr>
                <w:rFonts w:hint="eastAsia"/>
              </w:rPr>
              <w:t>10</w:t>
            </w:r>
          </w:p>
        </w:tc>
      </w:tr>
      <w:tr w:rsidR="00750BF9" w14:paraId="286C7AC1" w14:textId="77777777" w:rsidTr="000223C6">
        <w:tc>
          <w:tcPr>
            <w:tcW w:w="905" w:type="dxa"/>
          </w:tcPr>
          <w:p w14:paraId="189EFDE7" w14:textId="3CBDF6C9" w:rsidR="00750BF9" w:rsidRDefault="00750BF9" w:rsidP="00DD4CC6">
            <w:r>
              <w:rPr>
                <w:rFonts w:hint="eastAsia"/>
              </w:rPr>
              <w:t>MAPE</w:t>
            </w:r>
          </w:p>
        </w:tc>
        <w:tc>
          <w:tcPr>
            <w:tcW w:w="906" w:type="dxa"/>
          </w:tcPr>
          <w:p w14:paraId="267F51B3" w14:textId="3259773D" w:rsidR="00750BF9" w:rsidRDefault="00750BF9" w:rsidP="00DD4CC6">
            <w:r>
              <w:rPr>
                <w:rFonts w:hint="eastAsia"/>
              </w:rPr>
              <w:t>4.16%</w:t>
            </w:r>
          </w:p>
        </w:tc>
        <w:tc>
          <w:tcPr>
            <w:tcW w:w="905" w:type="dxa"/>
          </w:tcPr>
          <w:p w14:paraId="7D6DFE24" w14:textId="3D576668" w:rsidR="00750BF9" w:rsidRDefault="00750BF9" w:rsidP="00DD4CC6">
            <w:r>
              <w:rPr>
                <w:rFonts w:hint="eastAsia"/>
              </w:rPr>
              <w:t>4.05%</w:t>
            </w:r>
          </w:p>
        </w:tc>
        <w:tc>
          <w:tcPr>
            <w:tcW w:w="906" w:type="dxa"/>
          </w:tcPr>
          <w:p w14:paraId="7FBB9B2B" w14:textId="26490F67" w:rsidR="00750BF9" w:rsidRDefault="00750BF9" w:rsidP="00DD4CC6">
            <w:r>
              <w:rPr>
                <w:rFonts w:hint="eastAsia"/>
              </w:rPr>
              <w:t>3.84%</w:t>
            </w:r>
          </w:p>
        </w:tc>
        <w:tc>
          <w:tcPr>
            <w:tcW w:w="906" w:type="dxa"/>
          </w:tcPr>
          <w:p w14:paraId="20A6DD3E" w14:textId="4DA3D7F6" w:rsidR="00750BF9" w:rsidRDefault="00750BF9" w:rsidP="00DD4CC6">
            <w:r>
              <w:rPr>
                <w:rFonts w:hint="eastAsia"/>
              </w:rPr>
              <w:t>4.36%</w:t>
            </w:r>
          </w:p>
        </w:tc>
        <w:tc>
          <w:tcPr>
            <w:tcW w:w="905" w:type="dxa"/>
          </w:tcPr>
          <w:p w14:paraId="5B3CB6A2" w14:textId="2FB043D1" w:rsidR="00750BF9" w:rsidRDefault="00750BF9" w:rsidP="00DD4CC6">
            <w:r>
              <w:rPr>
                <w:rFonts w:hint="eastAsia"/>
              </w:rPr>
              <w:t>4.22%</w:t>
            </w:r>
          </w:p>
        </w:tc>
        <w:tc>
          <w:tcPr>
            <w:tcW w:w="906" w:type="dxa"/>
          </w:tcPr>
          <w:p w14:paraId="433741FD" w14:textId="6CBDCD9D" w:rsidR="00750BF9" w:rsidRDefault="00750BF9" w:rsidP="00DD4CC6">
            <w:r>
              <w:rPr>
                <w:rFonts w:hint="eastAsia"/>
              </w:rPr>
              <w:t>4.46%</w:t>
            </w:r>
          </w:p>
        </w:tc>
        <w:tc>
          <w:tcPr>
            <w:tcW w:w="906" w:type="dxa"/>
          </w:tcPr>
          <w:p w14:paraId="39EB5848" w14:textId="3802C05D" w:rsidR="00750BF9" w:rsidRDefault="00750BF9" w:rsidP="00DD4CC6">
            <w:r>
              <w:rPr>
                <w:rFonts w:hint="eastAsia"/>
              </w:rPr>
              <w:t>4.20%</w:t>
            </w:r>
          </w:p>
        </w:tc>
        <w:tc>
          <w:tcPr>
            <w:tcW w:w="905" w:type="dxa"/>
          </w:tcPr>
          <w:p w14:paraId="14A6A60A" w14:textId="77B8DC22" w:rsidR="00750BF9" w:rsidRDefault="00750BF9" w:rsidP="00DD4CC6">
            <w:r>
              <w:rPr>
                <w:rFonts w:hint="eastAsia"/>
              </w:rPr>
              <w:t>4.57%</w:t>
            </w:r>
          </w:p>
        </w:tc>
        <w:tc>
          <w:tcPr>
            <w:tcW w:w="906" w:type="dxa"/>
          </w:tcPr>
          <w:p w14:paraId="583C85FA" w14:textId="341FD699" w:rsidR="00750BF9" w:rsidRDefault="00750BF9" w:rsidP="00750BF9">
            <w:r>
              <w:rPr>
                <w:rFonts w:hint="eastAsia"/>
              </w:rPr>
              <w:t>4.56%</w:t>
            </w:r>
          </w:p>
        </w:tc>
        <w:tc>
          <w:tcPr>
            <w:tcW w:w="906" w:type="dxa"/>
          </w:tcPr>
          <w:p w14:paraId="24ECB871" w14:textId="3ECEB347" w:rsidR="00750BF9" w:rsidRDefault="00750BF9" w:rsidP="00DD4CC6">
            <w:r>
              <w:rPr>
                <w:rFonts w:hint="eastAsia"/>
              </w:rPr>
              <w:t>3.97%</w:t>
            </w:r>
          </w:p>
        </w:tc>
      </w:tr>
      <w:tr w:rsidR="00750BF9" w14:paraId="4F89E1A3" w14:textId="77777777" w:rsidTr="000223C6">
        <w:tc>
          <w:tcPr>
            <w:tcW w:w="905" w:type="dxa"/>
          </w:tcPr>
          <w:p w14:paraId="64ADFE53" w14:textId="013873F7" w:rsidR="00750BF9" w:rsidRDefault="00750BF9" w:rsidP="00DD4CC6">
            <w:r>
              <w:rPr>
                <w:rFonts w:hint="eastAsia"/>
              </w:rPr>
              <w:t>RMSE</w:t>
            </w:r>
          </w:p>
        </w:tc>
        <w:tc>
          <w:tcPr>
            <w:tcW w:w="906" w:type="dxa"/>
          </w:tcPr>
          <w:p w14:paraId="0202A98C" w14:textId="0F7958FC" w:rsidR="00750BF9" w:rsidRDefault="00750BF9" w:rsidP="00DD4CC6">
            <w:r>
              <w:rPr>
                <w:rFonts w:hint="eastAsia"/>
              </w:rPr>
              <w:t>13.412</w:t>
            </w:r>
          </w:p>
        </w:tc>
        <w:tc>
          <w:tcPr>
            <w:tcW w:w="905" w:type="dxa"/>
          </w:tcPr>
          <w:p w14:paraId="3B2F08D9" w14:textId="764A9528" w:rsidR="00750BF9" w:rsidRDefault="00750BF9" w:rsidP="00DD4CC6">
            <w:r>
              <w:rPr>
                <w:rFonts w:hint="eastAsia"/>
              </w:rPr>
              <w:t>12.675</w:t>
            </w:r>
          </w:p>
        </w:tc>
        <w:tc>
          <w:tcPr>
            <w:tcW w:w="906" w:type="dxa"/>
          </w:tcPr>
          <w:p w14:paraId="16732E06" w14:textId="5BE09D3C" w:rsidR="00750BF9" w:rsidRDefault="00750BF9" w:rsidP="00DD4CC6">
            <w:r>
              <w:rPr>
                <w:rFonts w:hint="eastAsia"/>
              </w:rPr>
              <w:t>12.655</w:t>
            </w:r>
          </w:p>
        </w:tc>
        <w:tc>
          <w:tcPr>
            <w:tcW w:w="906" w:type="dxa"/>
          </w:tcPr>
          <w:p w14:paraId="6DC512D7" w14:textId="7782C414" w:rsidR="00750BF9" w:rsidRDefault="00750BF9" w:rsidP="00DD4CC6">
            <w:r>
              <w:rPr>
                <w:rFonts w:hint="eastAsia"/>
              </w:rPr>
              <w:t>13.536</w:t>
            </w:r>
          </w:p>
        </w:tc>
        <w:tc>
          <w:tcPr>
            <w:tcW w:w="905" w:type="dxa"/>
          </w:tcPr>
          <w:p w14:paraId="5BB967B5" w14:textId="5FEF39A1" w:rsidR="00750BF9" w:rsidRDefault="00750BF9" w:rsidP="00DD4CC6">
            <w:r>
              <w:rPr>
                <w:rFonts w:hint="eastAsia"/>
              </w:rPr>
              <w:t>13.788</w:t>
            </w:r>
          </w:p>
        </w:tc>
        <w:tc>
          <w:tcPr>
            <w:tcW w:w="906" w:type="dxa"/>
          </w:tcPr>
          <w:p w14:paraId="72CC6830" w14:textId="55629153" w:rsidR="00750BF9" w:rsidRDefault="00750BF9" w:rsidP="00DD4CC6">
            <w:r>
              <w:rPr>
                <w:rFonts w:hint="eastAsia"/>
              </w:rPr>
              <w:t>14.314</w:t>
            </w:r>
          </w:p>
        </w:tc>
        <w:tc>
          <w:tcPr>
            <w:tcW w:w="906" w:type="dxa"/>
          </w:tcPr>
          <w:p w14:paraId="26C5E6AF" w14:textId="5C2F9DD6" w:rsidR="00750BF9" w:rsidRDefault="00750BF9" w:rsidP="00DD4CC6">
            <w:r>
              <w:rPr>
                <w:rFonts w:hint="eastAsia"/>
              </w:rPr>
              <w:t>13.758</w:t>
            </w:r>
          </w:p>
        </w:tc>
        <w:tc>
          <w:tcPr>
            <w:tcW w:w="905" w:type="dxa"/>
          </w:tcPr>
          <w:p w14:paraId="112F9B1F" w14:textId="11069345" w:rsidR="00750BF9" w:rsidRDefault="00750BF9" w:rsidP="00DD4CC6">
            <w:r>
              <w:rPr>
                <w:rFonts w:hint="eastAsia"/>
              </w:rPr>
              <w:t>15.635</w:t>
            </w:r>
          </w:p>
        </w:tc>
        <w:tc>
          <w:tcPr>
            <w:tcW w:w="906" w:type="dxa"/>
          </w:tcPr>
          <w:p w14:paraId="6A5EBC0A" w14:textId="0A808ADE" w:rsidR="00750BF9" w:rsidRDefault="00750BF9" w:rsidP="00DD4CC6">
            <w:r>
              <w:rPr>
                <w:rFonts w:hint="eastAsia"/>
              </w:rPr>
              <w:t>14.478</w:t>
            </w:r>
          </w:p>
        </w:tc>
        <w:tc>
          <w:tcPr>
            <w:tcW w:w="906" w:type="dxa"/>
          </w:tcPr>
          <w:p w14:paraId="4F60CC49" w14:textId="2130976C" w:rsidR="00750BF9" w:rsidRDefault="00750BF9" w:rsidP="00DD4CC6">
            <w:r>
              <w:rPr>
                <w:rFonts w:hint="eastAsia"/>
              </w:rPr>
              <w:t>13.237</w:t>
            </w:r>
          </w:p>
        </w:tc>
      </w:tr>
    </w:tbl>
    <w:p w14:paraId="3934C6AC" w14:textId="77777777" w:rsidR="00750BF9" w:rsidRDefault="00750BF9" w:rsidP="00DD4CC6"/>
    <w:tbl>
      <w:tblPr>
        <w:tblStyle w:val="aa"/>
        <w:tblW w:w="0" w:type="auto"/>
        <w:tblLook w:val="04A0" w:firstRow="1" w:lastRow="0" w:firstColumn="1" w:lastColumn="0" w:noHBand="0" w:noVBand="1"/>
      </w:tblPr>
      <w:tblGrid>
        <w:gridCol w:w="4901"/>
        <w:gridCol w:w="4901"/>
      </w:tblGrid>
      <w:tr w:rsidR="009E3610" w14:paraId="72956D12" w14:textId="77777777" w:rsidTr="009E3610">
        <w:tc>
          <w:tcPr>
            <w:tcW w:w="4901" w:type="dxa"/>
          </w:tcPr>
          <w:p w14:paraId="6986370F" w14:textId="77777777" w:rsidR="009E3610" w:rsidRDefault="009E3610" w:rsidP="009E3610">
            <w:r>
              <w:rPr>
                <w:rFonts w:hint="eastAsia"/>
              </w:rPr>
              <w:t>集成平均</w:t>
            </w:r>
            <w:r>
              <w:rPr>
                <w:rFonts w:hint="eastAsia"/>
              </w:rPr>
              <w:t>MAPE:4.06%</w:t>
            </w:r>
          </w:p>
          <w:p w14:paraId="5CFB2D76" w14:textId="77777777" w:rsidR="009E3610" w:rsidRDefault="009E3610" w:rsidP="009E3610">
            <w:r>
              <w:rPr>
                <w:rFonts w:hint="eastAsia"/>
              </w:rPr>
              <w:t>集成平均</w:t>
            </w:r>
            <w:r>
              <w:rPr>
                <w:rFonts w:hint="eastAsia"/>
              </w:rPr>
              <w:t>RMSE:13.237</w:t>
            </w:r>
          </w:p>
          <w:p w14:paraId="2B0C011A" w14:textId="77777777" w:rsidR="009E3610" w:rsidRDefault="009E3610" w:rsidP="009E3610">
            <w:r>
              <w:rPr>
                <w:rFonts w:hint="eastAsia"/>
              </w:rPr>
              <w:t>直接平均</w:t>
            </w:r>
            <w:r>
              <w:rPr>
                <w:rFonts w:hint="eastAsia"/>
              </w:rPr>
              <w:t>MAPE:4.24%</w:t>
            </w:r>
          </w:p>
          <w:p w14:paraId="309591C2" w14:textId="5FD45118" w:rsidR="009E3610" w:rsidRPr="009E3610" w:rsidRDefault="009E3610" w:rsidP="00750BF9">
            <w:r>
              <w:rPr>
                <w:rFonts w:hint="eastAsia"/>
              </w:rPr>
              <w:t>直接平均</w:t>
            </w:r>
            <w:r>
              <w:rPr>
                <w:rFonts w:hint="eastAsia"/>
              </w:rPr>
              <w:t>RMSE:13.310</w:t>
            </w:r>
          </w:p>
        </w:tc>
        <w:tc>
          <w:tcPr>
            <w:tcW w:w="4901" w:type="dxa"/>
          </w:tcPr>
          <w:p w14:paraId="75059797" w14:textId="3833F670" w:rsidR="009E3610" w:rsidRDefault="009E3610" w:rsidP="009E3610">
            <w:pPr>
              <w:jc w:val="center"/>
            </w:pPr>
            <w:r w:rsidRPr="009E3610">
              <w:rPr>
                <w:noProof/>
              </w:rPr>
              <w:drawing>
                <wp:inline distT="0" distB="0" distL="0" distR="0" wp14:anchorId="3C81FD74" wp14:editId="647ADED2">
                  <wp:extent cx="1963615" cy="24384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62937" cy="2437558"/>
                          </a:xfrm>
                          <a:prstGeom prst="rect">
                            <a:avLst/>
                          </a:prstGeom>
                        </pic:spPr>
                      </pic:pic>
                    </a:graphicData>
                  </a:graphic>
                </wp:inline>
              </w:drawing>
            </w:r>
          </w:p>
        </w:tc>
      </w:tr>
    </w:tbl>
    <w:p w14:paraId="6B6C7EA8" w14:textId="17309AFB" w:rsidR="00750BF9" w:rsidRDefault="00750BF9" w:rsidP="00750BF9"/>
    <w:p w14:paraId="3EB63FE3" w14:textId="0237BA90" w:rsidR="007439B0" w:rsidRDefault="007439B0" w:rsidP="00750BF9">
      <w:r>
        <w:rPr>
          <w:rFonts w:hint="eastAsia"/>
        </w:rPr>
        <w:t>下面為個別增加架構而導致反彈的因素</w:t>
      </w:r>
      <w:r>
        <w:rPr>
          <w:rFonts w:hint="eastAsia"/>
        </w:rPr>
        <w:t>:</w:t>
      </w:r>
    </w:p>
    <w:tbl>
      <w:tblPr>
        <w:tblStyle w:val="aa"/>
        <w:tblW w:w="0" w:type="auto"/>
        <w:tblLook w:val="04A0" w:firstRow="1" w:lastRow="0" w:firstColumn="1" w:lastColumn="0" w:noHBand="0" w:noVBand="1"/>
      </w:tblPr>
      <w:tblGrid>
        <w:gridCol w:w="1904"/>
        <w:gridCol w:w="1039"/>
        <w:gridCol w:w="2742"/>
        <w:gridCol w:w="4277"/>
      </w:tblGrid>
      <w:tr w:rsidR="00746174" w14:paraId="645753AF" w14:textId="77777777" w:rsidTr="000223C6">
        <w:tc>
          <w:tcPr>
            <w:tcW w:w="1904" w:type="dxa"/>
          </w:tcPr>
          <w:p w14:paraId="56BFC99D" w14:textId="1598BBDC" w:rsidR="00746174" w:rsidRDefault="00746174" w:rsidP="00750BF9">
            <w:r>
              <w:rPr>
                <w:rFonts w:hint="eastAsia"/>
              </w:rPr>
              <w:t>MAPE</w:t>
            </w:r>
          </w:p>
        </w:tc>
        <w:tc>
          <w:tcPr>
            <w:tcW w:w="1039" w:type="dxa"/>
          </w:tcPr>
          <w:p w14:paraId="16A65E02" w14:textId="3798926A" w:rsidR="00746174" w:rsidRDefault="00746174" w:rsidP="00750BF9">
            <w:r>
              <w:rPr>
                <w:rFonts w:hint="eastAsia"/>
              </w:rPr>
              <w:t>RMSE</w:t>
            </w:r>
          </w:p>
        </w:tc>
        <w:tc>
          <w:tcPr>
            <w:tcW w:w="2742" w:type="dxa"/>
          </w:tcPr>
          <w:p w14:paraId="077141A1" w14:textId="7B28EA0C" w:rsidR="00746174" w:rsidRDefault="00746174" w:rsidP="000223C6">
            <w:pPr>
              <w:jc w:val="center"/>
            </w:pPr>
            <w:r>
              <w:rPr>
                <w:rFonts w:hint="eastAsia"/>
              </w:rPr>
              <w:t>反彈原因</w:t>
            </w:r>
          </w:p>
        </w:tc>
        <w:tc>
          <w:tcPr>
            <w:tcW w:w="4277" w:type="dxa"/>
          </w:tcPr>
          <w:p w14:paraId="1EEF7B3B" w14:textId="300A24B4" w:rsidR="00746174" w:rsidRDefault="00746174" w:rsidP="000223C6">
            <w:pPr>
              <w:jc w:val="center"/>
            </w:pPr>
            <w:r>
              <w:rPr>
                <w:rFonts w:hint="eastAsia"/>
              </w:rPr>
              <w:t>架構圖</w:t>
            </w:r>
          </w:p>
        </w:tc>
      </w:tr>
      <w:tr w:rsidR="00746174" w14:paraId="4FCFDCA4" w14:textId="77777777" w:rsidTr="000223C6">
        <w:tc>
          <w:tcPr>
            <w:tcW w:w="1904" w:type="dxa"/>
          </w:tcPr>
          <w:p w14:paraId="585667F1" w14:textId="7AD4B5E1" w:rsidR="00746174" w:rsidRDefault="00746174" w:rsidP="00750BF9">
            <w:r>
              <w:rPr>
                <w:rFonts w:hint="eastAsia"/>
              </w:rPr>
              <w:t>10.37%</w:t>
            </w:r>
          </w:p>
        </w:tc>
        <w:tc>
          <w:tcPr>
            <w:tcW w:w="1039" w:type="dxa"/>
          </w:tcPr>
          <w:p w14:paraId="05DE6A30" w14:textId="7F413456" w:rsidR="00746174" w:rsidRDefault="00746174" w:rsidP="00746174">
            <w:r w:rsidRPr="00746174">
              <w:t>38.531</w:t>
            </w:r>
          </w:p>
        </w:tc>
        <w:tc>
          <w:tcPr>
            <w:tcW w:w="2742" w:type="dxa"/>
          </w:tcPr>
          <w:p w14:paraId="409C5A8D" w14:textId="0C219441" w:rsidR="00746174" w:rsidRDefault="00746174" w:rsidP="00746174">
            <w:r>
              <w:t>O</w:t>
            </w:r>
            <w:r>
              <w:rPr>
                <w:rFonts w:hint="eastAsia"/>
              </w:rPr>
              <w:t>utput</w:t>
            </w:r>
            <w:r>
              <w:rPr>
                <w:rFonts w:hint="eastAsia"/>
              </w:rPr>
              <w:t>前多加一層</w:t>
            </w:r>
            <w:r>
              <w:rPr>
                <w:rFonts w:hint="eastAsia"/>
              </w:rPr>
              <w:t>hidden layer</w:t>
            </w:r>
          </w:p>
        </w:tc>
        <w:tc>
          <w:tcPr>
            <w:tcW w:w="4277" w:type="dxa"/>
          </w:tcPr>
          <w:p w14:paraId="494AA605" w14:textId="09E9690A" w:rsidR="00746174" w:rsidRDefault="00746174" w:rsidP="00750BF9">
            <w:r w:rsidRPr="00746174">
              <w:rPr>
                <w:noProof/>
              </w:rPr>
              <w:drawing>
                <wp:inline distT="0" distB="0" distL="0" distR="0" wp14:anchorId="5A6F53D6" wp14:editId="11489721">
                  <wp:extent cx="2579077" cy="492369"/>
                  <wp:effectExtent l="0" t="0" r="0"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81348" cy="492803"/>
                          </a:xfrm>
                          <a:prstGeom prst="rect">
                            <a:avLst/>
                          </a:prstGeom>
                        </pic:spPr>
                      </pic:pic>
                    </a:graphicData>
                  </a:graphic>
                </wp:inline>
              </w:drawing>
            </w:r>
          </w:p>
        </w:tc>
      </w:tr>
      <w:tr w:rsidR="00746174" w14:paraId="60C2C385" w14:textId="77777777" w:rsidTr="00746174">
        <w:tc>
          <w:tcPr>
            <w:tcW w:w="1904" w:type="dxa"/>
          </w:tcPr>
          <w:p w14:paraId="285A624F" w14:textId="58E016DA" w:rsidR="00746174" w:rsidRDefault="00746174" w:rsidP="00750BF9">
            <w:r w:rsidRPr="00746174">
              <w:t>5</w:t>
            </w:r>
            <w:r>
              <w:t>.</w:t>
            </w:r>
            <w:r w:rsidRPr="00746174">
              <w:t>22</w:t>
            </w:r>
            <w:r>
              <w:t>%</w:t>
            </w:r>
          </w:p>
        </w:tc>
        <w:tc>
          <w:tcPr>
            <w:tcW w:w="1039" w:type="dxa"/>
          </w:tcPr>
          <w:p w14:paraId="2E7A45D2" w14:textId="27D97E77" w:rsidR="00746174" w:rsidRPr="00746174" w:rsidRDefault="00746174" w:rsidP="00746174">
            <w:r>
              <w:t>15.812</w:t>
            </w:r>
          </w:p>
        </w:tc>
        <w:tc>
          <w:tcPr>
            <w:tcW w:w="2742" w:type="dxa"/>
          </w:tcPr>
          <w:p w14:paraId="23D549F4" w14:textId="3864CF5D" w:rsidR="00746174" w:rsidRDefault="00746174" w:rsidP="00746174">
            <w:r>
              <w:rPr>
                <w:rFonts w:hint="eastAsia"/>
              </w:rPr>
              <w:t>加入</w:t>
            </w:r>
            <w:r>
              <w:rPr>
                <w:rFonts w:hint="eastAsia"/>
              </w:rPr>
              <w:t>batchnormalization</w:t>
            </w:r>
          </w:p>
        </w:tc>
        <w:tc>
          <w:tcPr>
            <w:tcW w:w="4277" w:type="dxa"/>
          </w:tcPr>
          <w:p w14:paraId="4882E61D" w14:textId="2D19E709" w:rsidR="00746174" w:rsidRPr="00746174" w:rsidRDefault="00746174" w:rsidP="00750BF9">
            <w:r w:rsidRPr="00746174">
              <w:rPr>
                <w:noProof/>
              </w:rPr>
              <w:drawing>
                <wp:inline distT="0" distB="0" distL="0" distR="0" wp14:anchorId="55C1199D" wp14:editId="740699AF">
                  <wp:extent cx="2579077" cy="445477"/>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81156" cy="445836"/>
                          </a:xfrm>
                          <a:prstGeom prst="rect">
                            <a:avLst/>
                          </a:prstGeom>
                        </pic:spPr>
                      </pic:pic>
                    </a:graphicData>
                  </a:graphic>
                </wp:inline>
              </w:drawing>
            </w:r>
          </w:p>
        </w:tc>
      </w:tr>
      <w:tr w:rsidR="00746174" w14:paraId="2745A2C0" w14:textId="77777777" w:rsidTr="00746174">
        <w:tc>
          <w:tcPr>
            <w:tcW w:w="1904" w:type="dxa"/>
          </w:tcPr>
          <w:p w14:paraId="4933EE1E" w14:textId="6635382D" w:rsidR="00746174" w:rsidRPr="00746174" w:rsidRDefault="00E33EDD" w:rsidP="00750BF9">
            <w:r>
              <w:rPr>
                <w:rFonts w:hint="eastAsia"/>
              </w:rPr>
              <w:t>6.01%</w:t>
            </w:r>
          </w:p>
        </w:tc>
        <w:tc>
          <w:tcPr>
            <w:tcW w:w="1039" w:type="dxa"/>
          </w:tcPr>
          <w:p w14:paraId="6842CAD7" w14:textId="0D40E8AA" w:rsidR="00746174" w:rsidRDefault="00E33EDD" w:rsidP="00746174">
            <w:r>
              <w:rPr>
                <w:rFonts w:hint="eastAsia"/>
              </w:rPr>
              <w:t>29.805</w:t>
            </w:r>
          </w:p>
        </w:tc>
        <w:tc>
          <w:tcPr>
            <w:tcW w:w="2742" w:type="dxa"/>
          </w:tcPr>
          <w:p w14:paraId="656C810E" w14:textId="0F8379B2" w:rsidR="00746174" w:rsidRDefault="00E33EDD" w:rsidP="00746174">
            <w:r>
              <w:rPr>
                <w:rFonts w:hint="eastAsia"/>
              </w:rPr>
              <w:t>加入</w:t>
            </w:r>
            <w:r>
              <w:rPr>
                <w:rFonts w:hint="eastAsia"/>
              </w:rPr>
              <w:t>regulartion L2</w:t>
            </w:r>
          </w:p>
        </w:tc>
        <w:tc>
          <w:tcPr>
            <w:tcW w:w="4277" w:type="dxa"/>
          </w:tcPr>
          <w:p w14:paraId="0E9FE5F5" w14:textId="79D4C228" w:rsidR="00746174" w:rsidRPr="00746174" w:rsidRDefault="00E33EDD" w:rsidP="00750BF9">
            <w:r w:rsidRPr="00E33EDD">
              <w:rPr>
                <w:noProof/>
              </w:rPr>
              <w:drawing>
                <wp:inline distT="0" distB="0" distL="0" distR="0" wp14:anchorId="72295EF5" wp14:editId="78C977BE">
                  <wp:extent cx="2579077" cy="574431"/>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79077" cy="574431"/>
                          </a:xfrm>
                          <a:prstGeom prst="rect">
                            <a:avLst/>
                          </a:prstGeom>
                        </pic:spPr>
                      </pic:pic>
                    </a:graphicData>
                  </a:graphic>
                </wp:inline>
              </w:drawing>
            </w:r>
          </w:p>
        </w:tc>
      </w:tr>
      <w:tr w:rsidR="005459EC" w14:paraId="22831B45" w14:textId="77777777" w:rsidTr="00746174">
        <w:tc>
          <w:tcPr>
            <w:tcW w:w="1904" w:type="dxa"/>
          </w:tcPr>
          <w:p w14:paraId="5E8DBB02" w14:textId="77EA4AF9" w:rsidR="005459EC" w:rsidRDefault="005459EC" w:rsidP="00750BF9">
            <w:r>
              <w:rPr>
                <w:rFonts w:hint="eastAsia"/>
              </w:rPr>
              <w:lastRenderedPageBreak/>
              <w:t>18.98%</w:t>
            </w:r>
          </w:p>
        </w:tc>
        <w:tc>
          <w:tcPr>
            <w:tcW w:w="1039" w:type="dxa"/>
          </w:tcPr>
          <w:p w14:paraId="7E4C3196" w14:textId="0CD2C650" w:rsidR="005459EC" w:rsidRDefault="005459EC" w:rsidP="00746174">
            <w:r>
              <w:rPr>
                <w:rFonts w:hint="eastAsia"/>
              </w:rPr>
              <w:t>29.287</w:t>
            </w:r>
          </w:p>
        </w:tc>
        <w:tc>
          <w:tcPr>
            <w:tcW w:w="2742" w:type="dxa"/>
          </w:tcPr>
          <w:p w14:paraId="4C173CFB" w14:textId="6B1EA1B1" w:rsidR="005459EC" w:rsidRDefault="005459EC" w:rsidP="005459EC">
            <w:r>
              <w:rPr>
                <w:rFonts w:hint="eastAsia"/>
              </w:rPr>
              <w:t>加入</w:t>
            </w:r>
            <w:r>
              <w:rPr>
                <w:rFonts w:hint="eastAsia"/>
              </w:rPr>
              <w:t>regulartion L1_L2</w:t>
            </w:r>
          </w:p>
        </w:tc>
        <w:tc>
          <w:tcPr>
            <w:tcW w:w="4277" w:type="dxa"/>
          </w:tcPr>
          <w:p w14:paraId="328B3BD5" w14:textId="015476C7" w:rsidR="005459EC" w:rsidRPr="00E33EDD" w:rsidRDefault="005459EC" w:rsidP="00750BF9">
            <w:r w:rsidRPr="005459EC">
              <w:rPr>
                <w:noProof/>
              </w:rPr>
              <w:drawing>
                <wp:inline distT="0" distB="0" distL="0" distR="0" wp14:anchorId="205D5922" wp14:editId="7CEF8BCA">
                  <wp:extent cx="2579077" cy="621323"/>
                  <wp:effectExtent l="0" t="0" r="0" b="762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580138" cy="621579"/>
                          </a:xfrm>
                          <a:prstGeom prst="rect">
                            <a:avLst/>
                          </a:prstGeom>
                        </pic:spPr>
                      </pic:pic>
                    </a:graphicData>
                  </a:graphic>
                </wp:inline>
              </w:drawing>
            </w:r>
          </w:p>
        </w:tc>
      </w:tr>
      <w:tr w:rsidR="005459EC" w14:paraId="32FA6334" w14:textId="77777777" w:rsidTr="00746174">
        <w:tc>
          <w:tcPr>
            <w:tcW w:w="1904" w:type="dxa"/>
          </w:tcPr>
          <w:p w14:paraId="14C0E9F8" w14:textId="25FC1C13" w:rsidR="005459EC" w:rsidRDefault="005459EC" w:rsidP="00750BF9">
            <w:r>
              <w:rPr>
                <w:rFonts w:hint="eastAsia"/>
              </w:rPr>
              <w:t>14.012%</w:t>
            </w:r>
          </w:p>
        </w:tc>
        <w:tc>
          <w:tcPr>
            <w:tcW w:w="1039" w:type="dxa"/>
          </w:tcPr>
          <w:p w14:paraId="47DC9839" w14:textId="1A20C522" w:rsidR="005459EC" w:rsidRDefault="005459EC" w:rsidP="00746174">
            <w:r>
              <w:rPr>
                <w:rFonts w:hint="eastAsia"/>
              </w:rPr>
              <w:t>48.409</w:t>
            </w:r>
          </w:p>
        </w:tc>
        <w:tc>
          <w:tcPr>
            <w:tcW w:w="2742" w:type="dxa"/>
          </w:tcPr>
          <w:p w14:paraId="74C8A755" w14:textId="025665EF" w:rsidR="005459EC" w:rsidRDefault="005459EC" w:rsidP="005459EC">
            <w:r>
              <w:rPr>
                <w:rFonts w:hint="eastAsia"/>
              </w:rPr>
              <w:t>加入</w:t>
            </w:r>
            <w:r>
              <w:rPr>
                <w:rFonts w:hint="eastAsia"/>
              </w:rPr>
              <w:t>regulartion L1</w:t>
            </w:r>
          </w:p>
        </w:tc>
        <w:tc>
          <w:tcPr>
            <w:tcW w:w="4277" w:type="dxa"/>
          </w:tcPr>
          <w:p w14:paraId="50C865E8" w14:textId="2F622722" w:rsidR="005459EC" w:rsidRPr="005459EC" w:rsidRDefault="005459EC" w:rsidP="00750BF9">
            <w:r w:rsidRPr="005459EC">
              <w:rPr>
                <w:noProof/>
              </w:rPr>
              <w:drawing>
                <wp:inline distT="0" distB="0" distL="0" distR="0" wp14:anchorId="63840F8D" wp14:editId="71262CEB">
                  <wp:extent cx="2579077" cy="967154"/>
                  <wp:effectExtent l="0" t="0" r="0" b="444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79300" cy="967238"/>
                          </a:xfrm>
                          <a:prstGeom prst="rect">
                            <a:avLst/>
                          </a:prstGeom>
                        </pic:spPr>
                      </pic:pic>
                    </a:graphicData>
                  </a:graphic>
                </wp:inline>
              </w:drawing>
            </w:r>
          </w:p>
        </w:tc>
      </w:tr>
    </w:tbl>
    <w:p w14:paraId="3C43E4D9" w14:textId="77777777" w:rsidR="00750BF9" w:rsidRDefault="00750BF9" w:rsidP="00750BF9"/>
    <w:p w14:paraId="1723D128" w14:textId="77777777" w:rsidR="00750BF9" w:rsidRDefault="00750BF9" w:rsidP="00DD4CC6"/>
    <w:p w14:paraId="568E9862" w14:textId="77777777" w:rsidR="00750BF9" w:rsidRDefault="00750BF9" w:rsidP="00DD4CC6"/>
    <w:p w14:paraId="1C3000BA" w14:textId="655A8E41" w:rsidR="00D4796B" w:rsidRDefault="00D4796B" w:rsidP="00DD4CC6">
      <w:r>
        <w:rPr>
          <w:rFonts w:hint="eastAsia"/>
        </w:rPr>
        <w:t>2020.03.27 Zhi-Hong</w:t>
      </w:r>
    </w:p>
    <w:p w14:paraId="6A65FAFC" w14:textId="1DCC9E4D" w:rsidR="00D4796B" w:rsidRDefault="00D4796B" w:rsidP="00DD4CC6">
      <w:r>
        <w:rPr>
          <w:rFonts w:hint="eastAsia"/>
        </w:rPr>
        <w:t>阿災</w:t>
      </w:r>
      <w:r>
        <w:rPr>
          <w:rFonts w:hint="eastAsia"/>
        </w:rPr>
        <w:t xml:space="preserve"> </w:t>
      </w:r>
      <w:r>
        <w:rPr>
          <w:rFonts w:hint="eastAsia"/>
        </w:rPr>
        <w:t>好問題</w:t>
      </w:r>
      <w:r>
        <w:rPr>
          <w:rFonts w:hint="eastAsia"/>
        </w:rPr>
        <w:t xml:space="preserve"> </w:t>
      </w:r>
      <w:r>
        <w:rPr>
          <w:rFonts w:hint="eastAsia"/>
        </w:rPr>
        <w:t>不知道其他人有沒有放</w:t>
      </w:r>
      <w:r>
        <w:rPr>
          <w:rFonts w:hint="eastAsia"/>
        </w:rPr>
        <w:t>batch normalization</w:t>
      </w:r>
    </w:p>
    <w:p w14:paraId="3DA5D441" w14:textId="17B30824" w:rsidR="00D4796B" w:rsidRDefault="00D4796B" w:rsidP="00DD4CC6">
      <w:r>
        <w:rPr>
          <w:rFonts w:hint="eastAsia"/>
        </w:rPr>
        <w:t>另外記錄一下今天的成果</w:t>
      </w:r>
    </w:p>
    <w:p w14:paraId="2486A7B6" w14:textId="77777777" w:rsidR="00D4796B" w:rsidRDefault="00D4796B" w:rsidP="00DD4CC6">
      <w:r>
        <w:t>I</w:t>
      </w:r>
      <w:r>
        <w:rPr>
          <w:rFonts w:hint="eastAsia"/>
        </w:rPr>
        <w:t>nput :</w:t>
      </w:r>
    </w:p>
    <w:p w14:paraId="4A4C17EE" w14:textId="02D5AC47" w:rsidR="00D4796B" w:rsidRDefault="00D4796B" w:rsidP="000223C6">
      <w:pPr>
        <w:pStyle w:val="a7"/>
        <w:numPr>
          <w:ilvl w:val="0"/>
          <w:numId w:val="25"/>
        </w:numPr>
        <w:ind w:leftChars="0"/>
      </w:pPr>
      <w:r>
        <w:rPr>
          <w:rFonts w:hint="eastAsia"/>
        </w:rPr>
        <w:t>D-1 to D-7 per 15mins measure ,temp , hour, minute, day of year, period, week ,holiday</w:t>
      </w:r>
    </w:p>
    <w:p w14:paraId="5A3EC854" w14:textId="0165375B" w:rsidR="00D4796B" w:rsidRDefault="00D4796B" w:rsidP="000223C6">
      <w:pPr>
        <w:pStyle w:val="a7"/>
        <w:numPr>
          <w:ilvl w:val="0"/>
          <w:numId w:val="25"/>
        </w:numPr>
        <w:ind w:leftChars="0"/>
      </w:pPr>
      <w:r>
        <w:rPr>
          <w:rFonts w:hint="eastAsia"/>
        </w:rPr>
        <w:t>D per 15mins temp, day of year, period, week ,holiday</w:t>
      </w:r>
    </w:p>
    <w:p w14:paraId="621341D9" w14:textId="7957BD84" w:rsidR="00D4796B" w:rsidRDefault="00D4796B" w:rsidP="00D4796B">
      <w:r>
        <w:t>O</w:t>
      </w:r>
      <w:r>
        <w:rPr>
          <w:rFonts w:hint="eastAsia"/>
        </w:rPr>
        <w:t>utput:</w:t>
      </w:r>
    </w:p>
    <w:p w14:paraId="631A0C53" w14:textId="23B8C622" w:rsidR="00D4796B" w:rsidRDefault="00D4796B" w:rsidP="000223C6">
      <w:pPr>
        <w:pStyle w:val="a7"/>
        <w:numPr>
          <w:ilvl w:val="0"/>
          <w:numId w:val="27"/>
        </w:numPr>
        <w:ind w:leftChars="0"/>
      </w:pPr>
      <w:r>
        <w:rPr>
          <w:rFonts w:hint="eastAsia"/>
        </w:rPr>
        <w:t>D per 15mins measure</w:t>
      </w:r>
    </w:p>
    <w:p w14:paraId="17B55CE0" w14:textId="77777777" w:rsidR="00D4796B" w:rsidRDefault="00D4796B" w:rsidP="00D4796B"/>
    <w:p w14:paraId="1B4B55A7" w14:textId="0DF1B7D2" w:rsidR="00D4796B" w:rsidRDefault="00D4796B" w:rsidP="00D4796B">
      <w:r>
        <w:rPr>
          <w:rFonts w:hint="eastAsia"/>
        </w:rPr>
        <w:t>另外今天</w:t>
      </w:r>
      <w:r>
        <w:rPr>
          <w:rFonts w:hint="eastAsia"/>
        </w:rPr>
        <w:t>12/22</w:t>
      </w:r>
      <w:r>
        <w:rPr>
          <w:rFonts w:hint="eastAsia"/>
        </w:rPr>
        <w:t>我講反了</w:t>
      </w:r>
      <w:r>
        <w:rPr>
          <w:rFonts w:hint="eastAsia"/>
        </w:rPr>
        <w:t xml:space="preserve"> </w:t>
      </w:r>
      <w:r>
        <w:rPr>
          <w:rFonts w:hint="eastAsia"/>
        </w:rPr>
        <w:t>其實是沒問題的</w:t>
      </w:r>
      <w:r>
        <w:rPr>
          <w:rFonts w:hint="eastAsia"/>
        </w:rPr>
        <w:t xml:space="preserve"> </w:t>
      </w:r>
      <w:r>
        <w:rPr>
          <w:rFonts w:hint="eastAsia"/>
        </w:rPr>
        <w:t>橘色為真實值</w:t>
      </w:r>
      <w:r>
        <w:rPr>
          <w:rFonts w:hint="eastAsia"/>
        </w:rPr>
        <w:t xml:space="preserve"> </w:t>
      </w:r>
      <w:r>
        <w:rPr>
          <w:rFonts w:hint="eastAsia"/>
        </w:rPr>
        <w:t>藍色為預測值</w:t>
      </w:r>
      <w:r>
        <w:rPr>
          <w:rFonts w:hint="eastAsia"/>
        </w:rPr>
        <w:t xml:space="preserve"> </w:t>
      </w:r>
      <w:r>
        <w:rPr>
          <w:rFonts w:hint="eastAsia"/>
        </w:rPr>
        <w:t>拍謝</w:t>
      </w:r>
    </w:p>
    <w:p w14:paraId="0D25AC9D" w14:textId="5B7588A1" w:rsidR="00D4796B" w:rsidRDefault="00D4796B" w:rsidP="00D4796B">
      <w:r>
        <w:t>M</w:t>
      </w:r>
      <w:r>
        <w:rPr>
          <w:rFonts w:hint="eastAsia"/>
        </w:rPr>
        <w:t>ape: 5.34%</w:t>
      </w:r>
    </w:p>
    <w:p w14:paraId="3DFE2F9E" w14:textId="24E011CA" w:rsidR="00D4796B" w:rsidRDefault="00D4796B" w:rsidP="00D4796B">
      <w:r>
        <w:rPr>
          <w:rFonts w:hint="eastAsia"/>
        </w:rPr>
        <w:t>Rmse: 30.728</w:t>
      </w:r>
    </w:p>
    <w:p w14:paraId="75324723" w14:textId="62996DAC" w:rsidR="00D4796B" w:rsidRDefault="00D4796B" w:rsidP="00D4796B">
      <w:r w:rsidRPr="00D4796B">
        <w:rPr>
          <w:noProof/>
        </w:rPr>
        <w:drawing>
          <wp:inline distT="0" distB="0" distL="0" distR="0" wp14:anchorId="33114F0E" wp14:editId="3A129152">
            <wp:extent cx="5486400" cy="2703195"/>
            <wp:effectExtent l="0" t="0" r="0" b="190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703195"/>
                    </a:xfrm>
                    <a:prstGeom prst="rect">
                      <a:avLst/>
                    </a:prstGeom>
                  </pic:spPr>
                </pic:pic>
              </a:graphicData>
            </a:graphic>
          </wp:inline>
        </w:drawing>
      </w:r>
    </w:p>
    <w:p w14:paraId="7898AE8B" w14:textId="77777777" w:rsidR="00D4796B" w:rsidRDefault="00D4796B" w:rsidP="00DD4CC6"/>
    <w:p w14:paraId="51CA930A" w14:textId="712C6B5E" w:rsidR="0067035C" w:rsidRDefault="0067035C" w:rsidP="00DD4CC6">
      <w:r>
        <w:rPr>
          <w:rFonts w:hint="eastAsia"/>
        </w:rPr>
        <w:t>2</w:t>
      </w:r>
      <w:r>
        <w:t>020.03.27 Hsu</w:t>
      </w:r>
    </w:p>
    <w:p w14:paraId="501FFB7F" w14:textId="705923E3" w:rsidR="0067035C" w:rsidRPr="0067035C" w:rsidRDefault="0067035C" w:rsidP="00DD4CC6">
      <w:r>
        <w:rPr>
          <w:rFonts w:hint="eastAsia"/>
        </w:rPr>
        <w:t>根據你的實驗結果，</w:t>
      </w:r>
      <w:r>
        <w:rPr>
          <w:rFonts w:hint="eastAsia"/>
        </w:rPr>
        <w:t>b</w:t>
      </w:r>
      <w:r>
        <w:t>atch normalization</w:t>
      </w:r>
      <w:r>
        <w:rPr>
          <w:rFonts w:hint="eastAsia"/>
        </w:rPr>
        <w:t>是可以提升績效。不知其他的人，是否也有相同的結</w:t>
      </w:r>
      <w:r>
        <w:rPr>
          <w:rFonts w:hint="eastAsia"/>
        </w:rPr>
        <w:lastRenderedPageBreak/>
        <w:t>論？</w:t>
      </w:r>
    </w:p>
    <w:p w14:paraId="79C66D71" w14:textId="77777777" w:rsidR="0067035C" w:rsidRDefault="0067035C" w:rsidP="00DD4CC6"/>
    <w:p w14:paraId="108217DF" w14:textId="1FE29067" w:rsidR="0032539E" w:rsidRDefault="0032539E" w:rsidP="00DD4CC6">
      <w:r>
        <w:rPr>
          <w:rFonts w:hint="eastAsia"/>
        </w:rPr>
        <w:t>2020.03.25 Zhi-Hong</w:t>
      </w:r>
    </w:p>
    <w:p w14:paraId="79DAF761" w14:textId="15DE063D" w:rsidR="0032539E" w:rsidRDefault="0032539E" w:rsidP="00DD4CC6">
      <w:r>
        <w:rPr>
          <w:rFonts w:hint="eastAsia"/>
        </w:rPr>
        <w:t>工業用電收尾</w:t>
      </w:r>
    </w:p>
    <w:p w14:paraId="06A4D418" w14:textId="3DB0B6DD" w:rsidR="0032539E" w:rsidRDefault="0032539E" w:rsidP="00DD4CC6">
      <w:r>
        <w:rPr>
          <w:rFonts w:hint="eastAsia"/>
        </w:rPr>
        <w:t>懶人包</w:t>
      </w:r>
      <w:r>
        <w:rPr>
          <w:rFonts w:hint="eastAsia"/>
        </w:rPr>
        <w:t xml:space="preserve"> : </w:t>
      </w:r>
      <w:r>
        <w:rPr>
          <w:rFonts w:hint="eastAsia"/>
        </w:rPr>
        <w:t>有正規化情況下</w:t>
      </w:r>
      <w:r>
        <w:rPr>
          <w:rFonts w:hint="eastAsia"/>
        </w:rPr>
        <w:t xml:space="preserve"> </w:t>
      </w:r>
      <w:r>
        <w:rPr>
          <w:rFonts w:hint="eastAsia"/>
        </w:rPr>
        <w:t>使用</w:t>
      </w:r>
      <w:r>
        <w:rPr>
          <w:rFonts w:hint="eastAsia"/>
        </w:rPr>
        <w:t>batchnormalization</w:t>
      </w:r>
      <w:r>
        <w:rPr>
          <w:rFonts w:hint="eastAsia"/>
        </w:rPr>
        <w:t>搭配</w:t>
      </w:r>
      <w:r>
        <w:rPr>
          <w:rFonts w:hint="eastAsia"/>
        </w:rPr>
        <w:t>adam and MSE</w:t>
      </w:r>
      <w:r>
        <w:rPr>
          <w:rFonts w:hint="eastAsia"/>
        </w:rPr>
        <w:t>會比較好</w:t>
      </w:r>
      <w:r w:rsidR="00EF37BF">
        <w:rPr>
          <w:rFonts w:hint="eastAsia"/>
        </w:rPr>
        <w:t>(</w:t>
      </w:r>
      <w:r w:rsidR="00EF37BF">
        <w:rPr>
          <w:rFonts w:hint="eastAsia"/>
        </w:rPr>
        <w:t>平均約落在</w:t>
      </w:r>
      <w:r w:rsidR="00EF37BF">
        <w:rPr>
          <w:rFonts w:hint="eastAsia"/>
        </w:rPr>
        <w:t>1.8 1.9%</w:t>
      </w:r>
      <w:r w:rsidR="00EF37BF">
        <w:rPr>
          <w:rFonts w:hint="eastAsia"/>
        </w:rPr>
        <w:t>左右</w:t>
      </w:r>
      <w:r w:rsidR="00EF37BF">
        <w:rPr>
          <w:rFonts w:hint="eastAsia"/>
        </w:rPr>
        <w:t xml:space="preserve"> </w:t>
      </w:r>
      <w:r w:rsidR="00EF37BF">
        <w:rPr>
          <w:rFonts w:hint="eastAsia"/>
        </w:rPr>
        <w:t>最低點有衝到</w:t>
      </w:r>
      <w:r w:rsidR="00EF37BF">
        <w:rPr>
          <w:rFonts w:hint="eastAsia"/>
        </w:rPr>
        <w:t>1.71%)</w:t>
      </w:r>
    </w:p>
    <w:p w14:paraId="3C377AFE" w14:textId="1BD95B18" w:rsidR="0032539E" w:rsidRDefault="0032539E" w:rsidP="00DD4CC6">
      <w:r>
        <w:rPr>
          <w:rFonts w:hint="eastAsia"/>
        </w:rPr>
        <w:t>由於</w:t>
      </w:r>
      <w:r>
        <w:rPr>
          <w:rFonts w:hint="eastAsia"/>
        </w:rPr>
        <w:t xml:space="preserve">batch normalization + MSE </w:t>
      </w:r>
      <w:r>
        <w:rPr>
          <w:rFonts w:hint="eastAsia"/>
        </w:rPr>
        <w:t>整體效果會比較好</w:t>
      </w:r>
    </w:p>
    <w:p w14:paraId="420D9708" w14:textId="201C32B5" w:rsidR="0032539E" w:rsidRDefault="0032539E" w:rsidP="00DD4CC6">
      <w:r>
        <w:rPr>
          <w:rFonts w:hint="eastAsia"/>
        </w:rPr>
        <w:t>試試看扣掉</w:t>
      </w:r>
      <w:r>
        <w:rPr>
          <w:rFonts w:hint="eastAsia"/>
        </w:rPr>
        <w:t xml:space="preserve">batch normalization </w:t>
      </w:r>
      <w:r>
        <w:rPr>
          <w:rFonts w:hint="eastAsia"/>
        </w:rPr>
        <w:t>發現他的績效變爛</w:t>
      </w:r>
      <w:r>
        <w:rPr>
          <w:rFonts w:hint="eastAsia"/>
        </w:rPr>
        <w:t xml:space="preserve"> </w:t>
      </w:r>
      <w:r>
        <w:rPr>
          <w:rFonts w:hint="eastAsia"/>
        </w:rPr>
        <w:t>整體落在</w:t>
      </w:r>
      <w:r>
        <w:rPr>
          <w:rFonts w:hint="eastAsia"/>
        </w:rPr>
        <w:t>2.2%</w:t>
      </w:r>
      <w:r>
        <w:rPr>
          <w:rFonts w:hint="eastAsia"/>
        </w:rPr>
        <w:t>左右</w:t>
      </w:r>
    </w:p>
    <w:p w14:paraId="74D20817" w14:textId="6C5FB0C0" w:rsidR="0032539E" w:rsidRDefault="0032539E" w:rsidP="00DD4CC6">
      <w:r>
        <w:rPr>
          <w:rFonts w:hint="eastAsia"/>
        </w:rPr>
        <w:t>但是如果用</w:t>
      </w:r>
      <w:r>
        <w:rPr>
          <w:rFonts w:hint="eastAsia"/>
        </w:rPr>
        <w:t xml:space="preserve">batch normalization + hyperas </w:t>
      </w:r>
      <w:r>
        <w:rPr>
          <w:rFonts w:hint="eastAsia"/>
        </w:rPr>
        <w:t>我這邊讓他疊代</w:t>
      </w:r>
      <w:r>
        <w:rPr>
          <w:rFonts w:hint="eastAsia"/>
        </w:rPr>
        <w:t>50</w:t>
      </w:r>
      <w:r>
        <w:rPr>
          <w:rFonts w:hint="eastAsia"/>
        </w:rPr>
        <w:t>次記憶體會不足</w:t>
      </w:r>
      <w:r>
        <w:rPr>
          <w:rFonts w:hint="eastAsia"/>
        </w:rPr>
        <w:t>(16G)</w:t>
      </w:r>
    </w:p>
    <w:p w14:paraId="2E0C9450" w14:textId="1CF6156E" w:rsidR="0032539E" w:rsidRDefault="0032539E" w:rsidP="00DD4CC6">
      <w:r>
        <w:rPr>
          <w:rFonts w:hint="eastAsia"/>
        </w:rPr>
        <w:t>我這邊最高限制就是跑</w:t>
      </w:r>
      <w:r>
        <w:rPr>
          <w:rFonts w:hint="eastAsia"/>
        </w:rPr>
        <w:t>40</w:t>
      </w:r>
      <w:r>
        <w:rPr>
          <w:rFonts w:hint="eastAsia"/>
        </w:rPr>
        <w:t>次</w:t>
      </w:r>
    </w:p>
    <w:p w14:paraId="27A0D802" w14:textId="586927BF" w:rsidR="0032539E" w:rsidRDefault="0032539E" w:rsidP="00DD4CC6">
      <w:r>
        <w:rPr>
          <w:rFonts w:hint="eastAsia"/>
        </w:rPr>
        <w:t>我將相關檔案放入我的資料夾中</w:t>
      </w:r>
    </w:p>
    <w:p w14:paraId="5526A280" w14:textId="0DC287E6" w:rsidR="0032539E" w:rsidRDefault="0032539E" w:rsidP="00DD4CC6">
      <w:r>
        <w:rPr>
          <w:rFonts w:hint="eastAsia"/>
        </w:rPr>
        <w:t>Code :</w:t>
      </w:r>
      <w:r w:rsidRPr="0032539E">
        <w:rPr>
          <w:rFonts w:hint="eastAsia"/>
        </w:rPr>
        <w:t xml:space="preserve"> \108 </w:t>
      </w:r>
      <w:r w:rsidRPr="0032539E">
        <w:rPr>
          <w:rFonts w:hint="eastAsia"/>
        </w:rPr>
        <w:t>老師與治紘</w:t>
      </w:r>
      <w:r w:rsidRPr="0032539E">
        <w:rPr>
          <w:rFonts w:hint="eastAsia"/>
        </w:rPr>
        <w:t>\Programs\Forecast_7Days</w:t>
      </w:r>
      <w:r>
        <w:rPr>
          <w:rFonts w:hint="eastAsia"/>
        </w:rPr>
        <w:t>\END.ipynb</w:t>
      </w:r>
    </w:p>
    <w:p w14:paraId="1DB24C8F" w14:textId="6F51868B" w:rsidR="0032539E" w:rsidRDefault="0032539E" w:rsidP="0032539E">
      <w:r>
        <w:t>E</w:t>
      </w:r>
      <w:r>
        <w:rPr>
          <w:rFonts w:hint="eastAsia"/>
        </w:rPr>
        <w:t>xcel :</w:t>
      </w:r>
      <w:r w:rsidRPr="0032539E">
        <w:rPr>
          <w:rFonts w:hint="eastAsia"/>
        </w:rPr>
        <w:t xml:space="preserve"> \108 </w:t>
      </w:r>
      <w:r w:rsidRPr="0032539E">
        <w:rPr>
          <w:rFonts w:hint="eastAsia"/>
        </w:rPr>
        <w:t>老師與治紘</w:t>
      </w:r>
      <w:r w:rsidRPr="0032539E">
        <w:rPr>
          <w:rFonts w:hint="eastAsia"/>
        </w:rPr>
        <w:t>\</w:t>
      </w:r>
      <w:r w:rsidRPr="0032539E">
        <w:t>Results\forecast_7_days_result_ELEC</w:t>
      </w:r>
      <w:r>
        <w:rPr>
          <w:rFonts w:hint="eastAsia"/>
        </w:rPr>
        <w:t>\</w:t>
      </w:r>
      <w:r w:rsidRPr="0032539E">
        <w:t>hyperas_and_10times_model_result</w:t>
      </w:r>
      <w:r w:rsidR="00EF37BF">
        <w:rPr>
          <w:rFonts w:hint="eastAsia"/>
        </w:rPr>
        <w:t>.xlsx</w:t>
      </w:r>
    </w:p>
    <w:p w14:paraId="7AE43846" w14:textId="4D546778" w:rsidR="0032539E" w:rsidRDefault="0032539E" w:rsidP="00DD4CC6"/>
    <w:p w14:paraId="69DA815A" w14:textId="77777777" w:rsidR="0032539E" w:rsidRDefault="0032539E" w:rsidP="00DD4CC6"/>
    <w:p w14:paraId="2785ED09" w14:textId="2018DF8B" w:rsidR="00AC2F1E" w:rsidRDefault="00AC2F1E" w:rsidP="00DD4CC6">
      <w:r>
        <w:rPr>
          <w:rFonts w:hint="eastAsia"/>
        </w:rPr>
        <w:t>2</w:t>
      </w:r>
      <w:r>
        <w:t>020.03.15 Hsu</w:t>
      </w:r>
    </w:p>
    <w:p w14:paraId="7544AA5D" w14:textId="273EB9D3" w:rsidR="00AC2F1E" w:rsidRDefault="00AC2F1E" w:rsidP="00DD4CC6">
      <w:r>
        <w:rPr>
          <w:rFonts w:hint="eastAsia"/>
        </w:rPr>
        <w:t>現在看起來，</w:t>
      </w:r>
      <w:r>
        <w:rPr>
          <w:rFonts w:hint="eastAsia"/>
        </w:rPr>
        <w:t>peakload</w:t>
      </w:r>
      <w:r>
        <w:rPr>
          <w:rFonts w:hint="eastAsia"/>
        </w:rPr>
        <w:t>預測的誤差大部分落在</w:t>
      </w:r>
      <w:r>
        <w:rPr>
          <w:rFonts w:hint="eastAsia"/>
        </w:rPr>
        <w:t>1.5%</w:t>
      </w:r>
      <w:r>
        <w:rPr>
          <w:rFonts w:hint="eastAsia"/>
        </w:rPr>
        <w:t>左右，感覺這是較合理的預測結果。</w:t>
      </w:r>
    </w:p>
    <w:p w14:paraId="0D45CFA5" w14:textId="77777777" w:rsidR="00AC2F1E" w:rsidRDefault="00AC2F1E" w:rsidP="00DD4CC6"/>
    <w:p w14:paraId="4862A3B7" w14:textId="7C8F7B9B" w:rsidR="00ED2299" w:rsidRDefault="00ED2299" w:rsidP="00DD4CC6">
      <w:r>
        <w:rPr>
          <w:rFonts w:hint="eastAsia"/>
        </w:rPr>
        <w:t>2020.03.15 Zhi-Hong</w:t>
      </w:r>
    </w:p>
    <w:p w14:paraId="3D379B35" w14:textId="63B33318" w:rsidR="00ED2299" w:rsidRDefault="00ED2299" w:rsidP="00DD4CC6">
      <w:r>
        <w:rPr>
          <w:rFonts w:hint="eastAsia"/>
        </w:rPr>
        <w:t>先來總結一下</w:t>
      </w:r>
      <w:r>
        <w:t>”</w:t>
      </w:r>
      <w:r>
        <w:rPr>
          <w:rFonts w:hint="eastAsia"/>
        </w:rPr>
        <w:t>peakload</w:t>
      </w:r>
      <w:r>
        <w:t>”</w:t>
      </w:r>
      <w:r>
        <w:rPr>
          <w:rFonts w:hint="eastAsia"/>
        </w:rPr>
        <w:t>的部分</w:t>
      </w:r>
    </w:p>
    <w:p w14:paraId="5913FC6B" w14:textId="2A47FA0A" w:rsidR="00ED2299" w:rsidRDefault="00ED2299" w:rsidP="00DD4CC6">
      <w:r>
        <w:t>O</w:t>
      </w:r>
      <w:r>
        <w:rPr>
          <w:rFonts w:hint="eastAsia"/>
        </w:rPr>
        <w:t>utput = D to D+6 peakload</w:t>
      </w:r>
    </w:p>
    <w:p w14:paraId="2BBE8A4D" w14:textId="0F44438E" w:rsidR="00ED2299" w:rsidRDefault="00ED2299" w:rsidP="00DD4CC6">
      <w:r>
        <w:rPr>
          <w:rFonts w:hint="eastAsia"/>
        </w:rPr>
        <w:t>Input</w:t>
      </w:r>
      <w:r>
        <w:rPr>
          <w:rFonts w:hint="eastAsia"/>
        </w:rPr>
        <w:t>為</w:t>
      </w:r>
      <w:r>
        <w:rPr>
          <w:rFonts w:hint="eastAsia"/>
        </w:rPr>
        <w:t>:</w:t>
      </w:r>
    </w:p>
    <w:p w14:paraId="47559D57" w14:textId="268C3540" w:rsidR="00ED2299" w:rsidRDefault="00ED2299" w:rsidP="00AC2F1E">
      <w:pPr>
        <w:pStyle w:val="a7"/>
        <w:numPr>
          <w:ilvl w:val="0"/>
          <w:numId w:val="24"/>
        </w:numPr>
        <w:ind w:leftChars="0"/>
      </w:pPr>
      <w:r>
        <w:rPr>
          <w:rFonts w:hint="eastAsia"/>
        </w:rPr>
        <w:t xml:space="preserve">D-1 to D-7 </w:t>
      </w:r>
    </w:p>
    <w:p w14:paraId="48E05A4E" w14:textId="3A81F476" w:rsidR="00ED2299" w:rsidRDefault="00ED2299" w:rsidP="00AC2F1E">
      <w:pPr>
        <w:pStyle w:val="a7"/>
        <w:numPr>
          <w:ilvl w:val="1"/>
          <w:numId w:val="24"/>
        </w:numPr>
        <w:ind w:leftChars="0"/>
      </w:pPr>
      <w:r>
        <w:rPr>
          <w:rFonts w:hint="eastAsia"/>
        </w:rPr>
        <w:t>day of year(</w:t>
      </w:r>
      <w:r>
        <w:rPr>
          <w:rFonts w:hint="eastAsia"/>
        </w:rPr>
        <w:t>冬夏至轉換</w:t>
      </w:r>
      <w:r>
        <w:rPr>
          <w:rFonts w:hint="eastAsia"/>
        </w:rPr>
        <w:t>)</w:t>
      </w:r>
    </w:p>
    <w:p w14:paraId="6F04D38D" w14:textId="4E73D086" w:rsidR="00ED2299" w:rsidRDefault="00ED2299" w:rsidP="00AC2F1E">
      <w:pPr>
        <w:pStyle w:val="a7"/>
        <w:numPr>
          <w:ilvl w:val="1"/>
          <w:numId w:val="24"/>
        </w:numPr>
        <w:ind w:leftChars="0"/>
      </w:pPr>
      <w:r>
        <w:rPr>
          <w:rFonts w:hint="eastAsia"/>
        </w:rPr>
        <w:t>holiday</w:t>
      </w:r>
    </w:p>
    <w:p w14:paraId="1E3ABD10" w14:textId="24A15234" w:rsidR="00ED2299" w:rsidRDefault="00ED2299" w:rsidP="00AC2F1E">
      <w:pPr>
        <w:pStyle w:val="a7"/>
        <w:numPr>
          <w:ilvl w:val="1"/>
          <w:numId w:val="24"/>
        </w:numPr>
        <w:ind w:leftChars="0"/>
      </w:pPr>
      <w:r>
        <w:rPr>
          <w:rFonts w:hint="eastAsia"/>
        </w:rPr>
        <w:t>week</w:t>
      </w:r>
    </w:p>
    <w:p w14:paraId="4C1389FB" w14:textId="09A18B3A" w:rsidR="00ED2299" w:rsidRDefault="00ED2299" w:rsidP="00AC2F1E">
      <w:pPr>
        <w:pStyle w:val="a7"/>
        <w:numPr>
          <w:ilvl w:val="1"/>
          <w:numId w:val="24"/>
        </w:numPr>
        <w:ind w:leftChars="0"/>
      </w:pPr>
      <w:r>
        <w:rPr>
          <w:rFonts w:hint="eastAsia"/>
        </w:rPr>
        <w:t>peakload</w:t>
      </w:r>
    </w:p>
    <w:p w14:paraId="5BDB5D92" w14:textId="37064ADE" w:rsidR="00ED2299" w:rsidRDefault="00ED2299" w:rsidP="00AC2F1E">
      <w:pPr>
        <w:pStyle w:val="a7"/>
        <w:numPr>
          <w:ilvl w:val="1"/>
          <w:numId w:val="24"/>
        </w:numPr>
        <w:ind w:leftChars="0"/>
      </w:pPr>
      <w:r>
        <w:rPr>
          <w:rFonts w:hint="eastAsia"/>
        </w:rPr>
        <w:t>measure</w:t>
      </w:r>
    </w:p>
    <w:p w14:paraId="24D5BED2" w14:textId="5FCFE523" w:rsidR="00ED2299" w:rsidRDefault="00ED2299" w:rsidP="00AC2F1E">
      <w:pPr>
        <w:pStyle w:val="a7"/>
        <w:numPr>
          <w:ilvl w:val="1"/>
          <w:numId w:val="24"/>
        </w:numPr>
        <w:ind w:leftChars="0"/>
      </w:pPr>
      <w:r>
        <w:rPr>
          <w:rFonts w:hint="eastAsia"/>
        </w:rPr>
        <w:t>temp</w:t>
      </w:r>
    </w:p>
    <w:p w14:paraId="0772F28E" w14:textId="4596485B" w:rsidR="00ED2299" w:rsidRDefault="00ED2299" w:rsidP="00AC2F1E">
      <w:pPr>
        <w:pStyle w:val="a7"/>
        <w:numPr>
          <w:ilvl w:val="0"/>
          <w:numId w:val="24"/>
        </w:numPr>
        <w:ind w:leftChars="0"/>
      </w:pPr>
      <w:r>
        <w:rPr>
          <w:rFonts w:hint="eastAsia"/>
        </w:rPr>
        <w:t>D to D+6</w:t>
      </w:r>
    </w:p>
    <w:p w14:paraId="1809C768" w14:textId="77777777" w:rsidR="00ED2299" w:rsidRDefault="00ED2299" w:rsidP="00ED2299">
      <w:pPr>
        <w:pStyle w:val="a7"/>
        <w:numPr>
          <w:ilvl w:val="1"/>
          <w:numId w:val="24"/>
        </w:numPr>
        <w:ind w:leftChars="0"/>
      </w:pPr>
      <w:r>
        <w:rPr>
          <w:rFonts w:hint="eastAsia"/>
        </w:rPr>
        <w:t>day of year(</w:t>
      </w:r>
      <w:r>
        <w:rPr>
          <w:rFonts w:hint="eastAsia"/>
        </w:rPr>
        <w:t>冬夏至轉換</w:t>
      </w:r>
      <w:r>
        <w:rPr>
          <w:rFonts w:hint="eastAsia"/>
        </w:rPr>
        <w:t>)</w:t>
      </w:r>
    </w:p>
    <w:p w14:paraId="4A33AFFB" w14:textId="77777777" w:rsidR="00ED2299" w:rsidRDefault="00ED2299" w:rsidP="00ED2299">
      <w:pPr>
        <w:pStyle w:val="a7"/>
        <w:numPr>
          <w:ilvl w:val="1"/>
          <w:numId w:val="24"/>
        </w:numPr>
        <w:ind w:leftChars="0"/>
      </w:pPr>
      <w:r>
        <w:rPr>
          <w:rFonts w:hint="eastAsia"/>
        </w:rPr>
        <w:t>holiday</w:t>
      </w:r>
    </w:p>
    <w:p w14:paraId="3BF309CC" w14:textId="77777777" w:rsidR="00ED2299" w:rsidRDefault="00ED2299" w:rsidP="00ED2299">
      <w:pPr>
        <w:pStyle w:val="a7"/>
        <w:numPr>
          <w:ilvl w:val="1"/>
          <w:numId w:val="24"/>
        </w:numPr>
        <w:ind w:leftChars="0"/>
      </w:pPr>
      <w:r>
        <w:rPr>
          <w:rFonts w:hint="eastAsia"/>
        </w:rPr>
        <w:t>week</w:t>
      </w:r>
    </w:p>
    <w:p w14:paraId="3162A054" w14:textId="6F771D27" w:rsidR="00ED2299" w:rsidRDefault="00ED2299" w:rsidP="00AC2F1E">
      <w:pPr>
        <w:pStyle w:val="a7"/>
        <w:numPr>
          <w:ilvl w:val="1"/>
          <w:numId w:val="24"/>
        </w:numPr>
        <w:ind w:leftChars="0"/>
      </w:pPr>
      <w:r>
        <w:rPr>
          <w:rFonts w:hint="eastAsia"/>
        </w:rPr>
        <w:t>temp</w:t>
      </w:r>
    </w:p>
    <w:p w14:paraId="6CBC1DAC" w14:textId="23C531CE" w:rsidR="00ED2299" w:rsidRDefault="00ED2299" w:rsidP="00DD4CC6">
      <w:r>
        <w:rPr>
          <w:rFonts w:hint="eastAsia"/>
        </w:rPr>
        <w:t>我這邊用</w:t>
      </w:r>
      <w:r>
        <w:rPr>
          <w:rFonts w:hint="eastAsia"/>
        </w:rPr>
        <w:t xml:space="preserve">hyperas </w:t>
      </w:r>
      <w:r>
        <w:rPr>
          <w:rFonts w:hint="eastAsia"/>
        </w:rPr>
        <w:t>跑一次</w:t>
      </w:r>
      <w:r>
        <w:rPr>
          <w:rFonts w:hint="eastAsia"/>
        </w:rPr>
        <w:t xml:space="preserve"> mape</w:t>
      </w:r>
      <w:r>
        <w:rPr>
          <w:rFonts w:hint="eastAsia"/>
        </w:rPr>
        <w:t>為</w:t>
      </w:r>
      <w:r>
        <w:rPr>
          <w:rFonts w:hint="eastAsia"/>
        </w:rPr>
        <w:t>1.32% , Rmse</w:t>
      </w:r>
      <w:r>
        <w:rPr>
          <w:rFonts w:hint="eastAsia"/>
        </w:rPr>
        <w:t>為</w:t>
      </w:r>
      <w:r>
        <w:rPr>
          <w:rFonts w:hint="eastAsia"/>
        </w:rPr>
        <w:t>495.52 , min_val_loss = 0.0003</w:t>
      </w:r>
    </w:p>
    <w:p w14:paraId="5F147617" w14:textId="0AA307AC" w:rsidR="00ED2299" w:rsidRDefault="00ED2299" w:rsidP="00DD4CC6">
      <w:r w:rsidRPr="00ED2299">
        <w:rPr>
          <w:noProof/>
        </w:rPr>
        <w:drawing>
          <wp:inline distT="0" distB="0" distL="0" distR="0" wp14:anchorId="2B69F839" wp14:editId="1B647907">
            <wp:extent cx="5486400" cy="342265"/>
            <wp:effectExtent l="0" t="0" r="0" b="63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42265"/>
                    </a:xfrm>
                    <a:prstGeom prst="rect">
                      <a:avLst/>
                    </a:prstGeom>
                  </pic:spPr>
                </pic:pic>
              </a:graphicData>
            </a:graphic>
          </wp:inline>
        </w:drawing>
      </w:r>
    </w:p>
    <w:p w14:paraId="0E4C3E83" w14:textId="512D6C7D" w:rsidR="00ED2299" w:rsidRDefault="00ED2299" w:rsidP="00DD4CC6">
      <w:r>
        <w:rPr>
          <w:rFonts w:hint="eastAsia"/>
        </w:rPr>
        <w:lastRenderedPageBreak/>
        <w:t>而</w:t>
      </w:r>
      <w:r>
        <w:rPr>
          <w:rFonts w:hint="eastAsia"/>
        </w:rPr>
        <w:t>10</w:t>
      </w:r>
      <w:r>
        <w:rPr>
          <w:rFonts w:hint="eastAsia"/>
        </w:rPr>
        <w:t>次結果為下圖</w:t>
      </w:r>
    </w:p>
    <w:p w14:paraId="56A7D119" w14:textId="18E59129" w:rsidR="00ED2299" w:rsidRDefault="00ED2299" w:rsidP="00DD4CC6">
      <w:r>
        <w:rPr>
          <w:rFonts w:hint="eastAsia"/>
        </w:rPr>
        <w:t>由左而右為</w:t>
      </w:r>
      <w:r>
        <w:rPr>
          <w:rFonts w:hint="eastAsia"/>
        </w:rPr>
        <w:t xml:space="preserve"> model</w:t>
      </w:r>
      <w:r>
        <w:rPr>
          <w:rFonts w:hint="eastAsia"/>
        </w:rPr>
        <w:t>最低的</w:t>
      </w:r>
      <w:r>
        <w:rPr>
          <w:rFonts w:hint="eastAsia"/>
        </w:rPr>
        <w:t>valloss / mape / RMSE</w:t>
      </w:r>
    </w:p>
    <w:p w14:paraId="1A7BD687" w14:textId="39FF7852" w:rsidR="00ED2299" w:rsidRDefault="00ED2299" w:rsidP="00DD4CC6">
      <w:r w:rsidRPr="00ED2299">
        <w:rPr>
          <w:noProof/>
        </w:rPr>
        <w:drawing>
          <wp:inline distT="0" distB="0" distL="0" distR="0" wp14:anchorId="18B7A48E" wp14:editId="1DEF267E">
            <wp:extent cx="2717800" cy="2226006"/>
            <wp:effectExtent l="0" t="0" r="6350" b="317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16857" cy="2225233"/>
                    </a:xfrm>
                    <a:prstGeom prst="rect">
                      <a:avLst/>
                    </a:prstGeom>
                  </pic:spPr>
                </pic:pic>
              </a:graphicData>
            </a:graphic>
          </wp:inline>
        </w:drawing>
      </w:r>
    </w:p>
    <w:p w14:paraId="0B2F847B" w14:textId="382C06E6" w:rsidR="00ED2299" w:rsidRDefault="00ED2299" w:rsidP="00DD4CC6">
      <w:r>
        <w:rPr>
          <w:rFonts w:hint="eastAsia"/>
        </w:rPr>
        <w:t>只要</w:t>
      </w:r>
      <w:r>
        <w:rPr>
          <w:rFonts w:hint="eastAsia"/>
        </w:rPr>
        <w:t>val_loss</w:t>
      </w:r>
      <w:r>
        <w:rPr>
          <w:rFonts w:hint="eastAsia"/>
        </w:rPr>
        <w:t>落在</w:t>
      </w:r>
      <w:r>
        <w:rPr>
          <w:rFonts w:hint="eastAsia"/>
        </w:rPr>
        <w:t>0.001</w:t>
      </w:r>
      <w:r>
        <w:rPr>
          <w:rFonts w:hint="eastAsia"/>
        </w:rPr>
        <w:t>以下的</w:t>
      </w:r>
      <w:r>
        <w:rPr>
          <w:rFonts w:hint="eastAsia"/>
        </w:rPr>
        <w:t xml:space="preserve"> </w:t>
      </w:r>
      <w:r>
        <w:rPr>
          <w:rFonts w:hint="eastAsia"/>
        </w:rPr>
        <w:t>代表說他的</w:t>
      </w:r>
      <w:r>
        <w:rPr>
          <w:rFonts w:hint="eastAsia"/>
        </w:rPr>
        <w:t>MAPE</w:t>
      </w:r>
      <w:r>
        <w:rPr>
          <w:rFonts w:hint="eastAsia"/>
        </w:rPr>
        <w:t>不錯</w:t>
      </w:r>
      <w:r>
        <w:rPr>
          <w:rFonts w:hint="eastAsia"/>
        </w:rPr>
        <w:t xml:space="preserve"> </w:t>
      </w:r>
      <w:r>
        <w:rPr>
          <w:rFonts w:hint="eastAsia"/>
        </w:rPr>
        <w:t>有學到那個區間</w:t>
      </w:r>
    </w:p>
    <w:p w14:paraId="0C11804C" w14:textId="01BDA286" w:rsidR="00ED2299" w:rsidRDefault="00ED2299" w:rsidP="00DD4CC6">
      <w:r>
        <w:rPr>
          <w:rFonts w:hint="eastAsia"/>
        </w:rPr>
        <w:t>我是用</w:t>
      </w:r>
      <w:r>
        <w:rPr>
          <w:rFonts w:hint="eastAsia"/>
        </w:rPr>
        <w:t xml:space="preserve">log_mse , </w:t>
      </w:r>
      <w:r>
        <w:rPr>
          <w:rFonts w:hint="eastAsia"/>
        </w:rPr>
        <w:t>所以</w:t>
      </w:r>
      <w:r>
        <w:rPr>
          <w:rFonts w:hint="eastAsia"/>
        </w:rPr>
        <w:t>valloss</w:t>
      </w:r>
      <w:r>
        <w:rPr>
          <w:rFonts w:hint="eastAsia"/>
        </w:rPr>
        <w:t>的對比很明顯</w:t>
      </w:r>
    </w:p>
    <w:p w14:paraId="63109EDB" w14:textId="44C537DC" w:rsidR="00ED2299" w:rsidRDefault="00ED2299" w:rsidP="00DD4CC6">
      <w:r>
        <w:rPr>
          <w:rFonts w:hint="eastAsia"/>
        </w:rPr>
        <w:t>只要</w:t>
      </w:r>
      <w:r>
        <w:rPr>
          <w:rFonts w:hint="eastAsia"/>
        </w:rPr>
        <w:t xml:space="preserve">valloss&gt;0.01 </w:t>
      </w:r>
      <w:r>
        <w:rPr>
          <w:rFonts w:hint="eastAsia"/>
        </w:rPr>
        <w:t>他的</w:t>
      </w:r>
      <w:r>
        <w:rPr>
          <w:rFonts w:hint="eastAsia"/>
        </w:rPr>
        <w:t>mape</w:t>
      </w:r>
      <w:r>
        <w:rPr>
          <w:rFonts w:hint="eastAsia"/>
        </w:rPr>
        <w:t>就不好</w:t>
      </w:r>
    </w:p>
    <w:p w14:paraId="5CFCD11B" w14:textId="3E9E732A" w:rsidR="00ED2299" w:rsidRDefault="00ED2299" w:rsidP="00DD4CC6">
      <w:r>
        <w:rPr>
          <w:rFonts w:hint="eastAsia"/>
        </w:rPr>
        <w:t>可以看到</w:t>
      </w:r>
      <w:r>
        <w:rPr>
          <w:rFonts w:hint="eastAsia"/>
        </w:rPr>
        <w:t>val_loss</w:t>
      </w:r>
      <w:r>
        <w:rPr>
          <w:rFonts w:hint="eastAsia"/>
        </w:rPr>
        <w:t>在</w:t>
      </w:r>
      <w:r>
        <w:rPr>
          <w:rFonts w:hint="eastAsia"/>
        </w:rPr>
        <w:t>15</w:t>
      </w:r>
      <w:r>
        <w:rPr>
          <w:rFonts w:hint="eastAsia"/>
        </w:rPr>
        <w:t>跟</w:t>
      </w:r>
      <w:r>
        <w:rPr>
          <w:rFonts w:hint="eastAsia"/>
        </w:rPr>
        <w:t>45</w:t>
      </w:r>
      <w:r>
        <w:rPr>
          <w:rFonts w:hint="eastAsia"/>
        </w:rPr>
        <w:t>的時候他的績效奇差無比</w:t>
      </w:r>
      <w:r w:rsidR="00FF2A48">
        <w:rPr>
          <w:rFonts w:hint="eastAsia"/>
        </w:rPr>
        <w:t>,</w:t>
      </w:r>
      <w:r w:rsidR="00FF2A48">
        <w:rPr>
          <w:rFonts w:hint="eastAsia"/>
        </w:rPr>
        <w:t>且不一定說都保證</w:t>
      </w:r>
      <w:r w:rsidR="00FF2A48">
        <w:rPr>
          <w:rFonts w:hint="eastAsia"/>
        </w:rPr>
        <w:t>valloss</w:t>
      </w:r>
      <w:r w:rsidR="00FF2A48">
        <w:rPr>
          <w:rFonts w:hint="eastAsia"/>
        </w:rPr>
        <w:t>很低</w:t>
      </w:r>
      <w:r w:rsidR="00FF2A48">
        <w:rPr>
          <w:rFonts w:hint="eastAsia"/>
        </w:rPr>
        <w:t>(</w:t>
      </w:r>
      <w:r w:rsidR="00FF2A48">
        <w:rPr>
          <w:rFonts w:hint="eastAsia"/>
        </w:rPr>
        <w:t>包含</w:t>
      </w:r>
      <w:r w:rsidR="00FF2A48">
        <w:rPr>
          <w:rFonts w:hint="eastAsia"/>
        </w:rPr>
        <w:t xml:space="preserve">hyperas </w:t>
      </w:r>
      <w:r w:rsidR="00FF2A48">
        <w:rPr>
          <w:rFonts w:hint="eastAsia"/>
        </w:rPr>
        <w:t>他沒中就是沒中</w:t>
      </w:r>
      <w:r w:rsidR="00FF2A48">
        <w:rPr>
          <w:rFonts w:hint="eastAsia"/>
        </w:rPr>
        <w:t xml:space="preserve"> </w:t>
      </w:r>
      <w:r w:rsidR="00FF2A48">
        <w:rPr>
          <w:rFonts w:hint="eastAsia"/>
        </w:rPr>
        <w:t>怎麼強求都沒用</w:t>
      </w:r>
      <w:r w:rsidR="00FF2A48">
        <w:rPr>
          <w:rFonts w:hint="eastAsia"/>
        </w:rPr>
        <w:t xml:space="preserve"> </w:t>
      </w:r>
      <w:r w:rsidR="00FF2A48">
        <w:rPr>
          <w:rFonts w:hint="eastAsia"/>
        </w:rPr>
        <w:t>他頂多確保它比較好的結果出現的機率比沒用來得高而已</w:t>
      </w:r>
      <w:r w:rsidR="00FF2A48">
        <w:rPr>
          <w:rFonts w:hint="eastAsia"/>
        </w:rPr>
        <w:t xml:space="preserve"> </w:t>
      </w:r>
      <w:r w:rsidR="00FF2A48">
        <w:rPr>
          <w:rFonts w:hint="eastAsia"/>
        </w:rPr>
        <w:t>不然就不會出現星期五我</w:t>
      </w:r>
      <w:r w:rsidR="00FF2A48">
        <w:rPr>
          <w:rFonts w:hint="eastAsia"/>
        </w:rPr>
        <w:t xml:space="preserve">peakload mape </w:t>
      </w:r>
      <w:r w:rsidR="00FF2A48">
        <w:rPr>
          <w:rFonts w:hint="eastAsia"/>
        </w:rPr>
        <w:t>落在</w:t>
      </w:r>
      <w:r w:rsidR="00FF2A48">
        <w:rPr>
          <w:rFonts w:hint="eastAsia"/>
        </w:rPr>
        <w:t>15%)</w:t>
      </w:r>
    </w:p>
    <w:p w14:paraId="28043B08" w14:textId="155E0CE3" w:rsidR="00ED2299" w:rsidRDefault="00ED2299" w:rsidP="00DD4CC6">
      <w:r>
        <w:t>H</w:t>
      </w:r>
      <w:r>
        <w:rPr>
          <w:rFonts w:hint="eastAsia"/>
        </w:rPr>
        <w:t>yperas</w:t>
      </w:r>
      <w:r>
        <w:rPr>
          <w:rFonts w:hint="eastAsia"/>
        </w:rPr>
        <w:t>還是可以用的</w:t>
      </w:r>
      <w:r>
        <w:rPr>
          <w:rFonts w:hint="eastAsia"/>
        </w:rPr>
        <w:t xml:space="preserve"> </w:t>
      </w:r>
      <w:r>
        <w:rPr>
          <w:rFonts w:hint="eastAsia"/>
        </w:rPr>
        <w:t>但我不知道其他</w:t>
      </w:r>
      <w:r>
        <w:rPr>
          <w:rFonts w:hint="eastAsia"/>
        </w:rPr>
        <w:t>model</w:t>
      </w:r>
      <w:r>
        <w:rPr>
          <w:rFonts w:hint="eastAsia"/>
        </w:rPr>
        <w:t>的情況</w:t>
      </w:r>
      <w:r>
        <w:rPr>
          <w:rFonts w:hint="eastAsia"/>
        </w:rPr>
        <w:t xml:space="preserve"> </w:t>
      </w:r>
      <w:r>
        <w:rPr>
          <w:rFonts w:hint="eastAsia"/>
        </w:rPr>
        <w:t>在</w:t>
      </w:r>
      <w:r>
        <w:rPr>
          <w:rFonts w:hint="eastAsia"/>
        </w:rPr>
        <w:t>MLPNN</w:t>
      </w:r>
      <w:r>
        <w:rPr>
          <w:rFonts w:hint="eastAsia"/>
        </w:rPr>
        <w:t>來說的確不錯</w:t>
      </w:r>
    </w:p>
    <w:p w14:paraId="54211896" w14:textId="585D49D1" w:rsidR="00ED2299" w:rsidRDefault="00ED2299" w:rsidP="00DD4CC6">
      <w:r>
        <w:rPr>
          <w:rFonts w:hint="eastAsia"/>
        </w:rPr>
        <w:t>用</w:t>
      </w:r>
      <w:r>
        <w:rPr>
          <w:rFonts w:hint="eastAsia"/>
        </w:rPr>
        <w:t>hyperas</w:t>
      </w:r>
      <w:r>
        <w:rPr>
          <w:rFonts w:hint="eastAsia"/>
        </w:rPr>
        <w:t>的</w:t>
      </w:r>
      <w:r>
        <w:rPr>
          <w:rFonts w:hint="eastAsia"/>
        </w:rPr>
        <w:t>valloss &lt; 10</w:t>
      </w:r>
      <w:r>
        <w:rPr>
          <w:rFonts w:hint="eastAsia"/>
        </w:rPr>
        <w:t>次不管哪一次的</w:t>
      </w:r>
      <w:r>
        <w:rPr>
          <w:rFonts w:hint="eastAsia"/>
        </w:rPr>
        <w:t>valloss</w:t>
      </w:r>
    </w:p>
    <w:p w14:paraId="5EB0BE48" w14:textId="77777777" w:rsidR="00D90270" w:rsidRDefault="00ED2299" w:rsidP="00DD4CC6">
      <w:r>
        <w:rPr>
          <w:rFonts w:hint="eastAsia"/>
        </w:rPr>
        <w:t>另外我將這次</w:t>
      </w:r>
      <w:r>
        <w:rPr>
          <w:rFonts w:hint="eastAsia"/>
        </w:rPr>
        <w:t>peakload</w:t>
      </w:r>
      <w:r>
        <w:rPr>
          <w:rFonts w:hint="eastAsia"/>
        </w:rPr>
        <w:t>的相關資料新增在我的檔案底下了</w:t>
      </w:r>
    </w:p>
    <w:p w14:paraId="35AED6F3" w14:textId="086885B9" w:rsidR="00D90270" w:rsidRDefault="00D90270" w:rsidP="00DD4CC6">
      <w:r>
        <w:rPr>
          <w:rFonts w:hint="eastAsia"/>
        </w:rPr>
        <w:t>如果要看</w:t>
      </w:r>
      <w:r>
        <w:rPr>
          <w:rFonts w:hint="eastAsia"/>
        </w:rPr>
        <w:t xml:space="preserve">code </w:t>
      </w:r>
      <w:r>
        <w:rPr>
          <w:rFonts w:hint="eastAsia"/>
        </w:rPr>
        <w:t>檔案在</w:t>
      </w:r>
      <w:r w:rsidRPr="00D90270">
        <w:rPr>
          <w:rFonts w:hint="eastAsia"/>
        </w:rPr>
        <w:t xml:space="preserve">210 </w:t>
      </w:r>
      <w:r w:rsidRPr="00D90270">
        <w:rPr>
          <w:rFonts w:hint="eastAsia"/>
        </w:rPr>
        <w:t>巨資成員</w:t>
      </w:r>
      <w:r w:rsidRPr="00D90270">
        <w:rPr>
          <w:rFonts w:hint="eastAsia"/>
        </w:rPr>
        <w:t xml:space="preserve">\108 </w:t>
      </w:r>
      <w:r w:rsidRPr="00D90270">
        <w:rPr>
          <w:rFonts w:hint="eastAsia"/>
        </w:rPr>
        <w:t>老師與治紘</w:t>
      </w:r>
      <w:r w:rsidRPr="00D90270">
        <w:rPr>
          <w:rFonts w:hint="eastAsia"/>
        </w:rPr>
        <w:t>\Programs\Forecast_D_to_D6_peakload</w:t>
      </w:r>
    </w:p>
    <w:p w14:paraId="2CDEB42B" w14:textId="668D379D" w:rsidR="00D90270" w:rsidRDefault="00D90270" w:rsidP="00DD4CC6">
      <w:r>
        <w:rPr>
          <w:rFonts w:hint="eastAsia"/>
        </w:rPr>
        <w:t>包含輸出結果</w:t>
      </w:r>
      <w:r>
        <w:rPr>
          <w:rFonts w:hint="eastAsia"/>
        </w:rPr>
        <w:t xml:space="preserve"> </w:t>
      </w:r>
    </w:p>
    <w:p w14:paraId="1E7CEBBE" w14:textId="49226F9D" w:rsidR="00ED2299" w:rsidRDefault="00D90270" w:rsidP="00DD4CC6">
      <w:r>
        <w:rPr>
          <w:rFonts w:hint="eastAsia"/>
        </w:rPr>
        <w:t>那我這邊</w:t>
      </w:r>
      <w:r>
        <w:rPr>
          <w:rFonts w:hint="eastAsia"/>
        </w:rPr>
        <w:t>Peakload</w:t>
      </w:r>
      <w:r>
        <w:rPr>
          <w:rFonts w:hint="eastAsia"/>
        </w:rPr>
        <w:t>先告一段落</w:t>
      </w:r>
      <w:r>
        <w:rPr>
          <w:rFonts w:hint="eastAsia"/>
        </w:rPr>
        <w:t xml:space="preserve"> </w:t>
      </w:r>
      <w:r>
        <w:rPr>
          <w:rFonts w:hint="eastAsia"/>
        </w:rPr>
        <w:t>之後跑</w:t>
      </w:r>
      <w:r>
        <w:rPr>
          <w:rFonts w:hint="eastAsia"/>
        </w:rPr>
        <w:t>measure</w:t>
      </w:r>
      <w:r>
        <w:rPr>
          <w:rFonts w:hint="eastAsia"/>
        </w:rPr>
        <w:t>的部分</w:t>
      </w:r>
      <w:r>
        <w:rPr>
          <w:rFonts w:hint="eastAsia"/>
        </w:rPr>
        <w:t xml:space="preserve"> </w:t>
      </w:r>
      <w:r>
        <w:rPr>
          <w:rFonts w:hint="eastAsia"/>
        </w:rPr>
        <w:t>由於</w:t>
      </w:r>
      <w:r>
        <w:rPr>
          <w:rFonts w:hint="eastAsia"/>
        </w:rPr>
        <w:t>NN</w:t>
      </w:r>
      <w:r>
        <w:rPr>
          <w:rFonts w:hint="eastAsia"/>
        </w:rPr>
        <w:t>沒有時間步長</w:t>
      </w:r>
      <w:r>
        <w:rPr>
          <w:rFonts w:hint="eastAsia"/>
        </w:rPr>
        <w:t xml:space="preserve"> </w:t>
      </w:r>
      <w:r>
        <w:rPr>
          <w:rFonts w:hint="eastAsia"/>
        </w:rPr>
        <w:t>比其他</w:t>
      </w:r>
      <w:r>
        <w:rPr>
          <w:rFonts w:hint="eastAsia"/>
        </w:rPr>
        <w:t>model</w:t>
      </w:r>
      <w:r>
        <w:rPr>
          <w:rFonts w:hint="eastAsia"/>
        </w:rPr>
        <w:t>而言我這邊前處理的部分比較麻煩</w:t>
      </w:r>
      <w:r>
        <w:rPr>
          <w:rFonts w:hint="eastAsia"/>
        </w:rPr>
        <w:t xml:space="preserve"> </w:t>
      </w:r>
      <w:r>
        <w:rPr>
          <w:rFonts w:hint="eastAsia"/>
        </w:rPr>
        <w:t>那我到時候會丟初版的</w:t>
      </w:r>
      <w:r>
        <w:rPr>
          <w:rFonts w:hint="eastAsia"/>
        </w:rPr>
        <w:t>code</w:t>
      </w:r>
      <w:r>
        <w:rPr>
          <w:rFonts w:hint="eastAsia"/>
        </w:rPr>
        <w:t>上去</w:t>
      </w:r>
      <w:r>
        <w:rPr>
          <w:rFonts w:hint="eastAsia"/>
        </w:rPr>
        <w:t xml:space="preserve"> </w:t>
      </w:r>
      <w:r>
        <w:rPr>
          <w:rFonts w:hint="eastAsia"/>
        </w:rPr>
        <w:t>我會用</w:t>
      </w:r>
      <w:r>
        <w:rPr>
          <w:rFonts w:hint="eastAsia"/>
        </w:rPr>
        <w:t>English annotation , hyperas</w:t>
      </w:r>
      <w:r>
        <w:rPr>
          <w:rFonts w:hint="eastAsia"/>
        </w:rPr>
        <w:t>沒辦法打中文就這點麻煩而已</w:t>
      </w:r>
      <w:r>
        <w:rPr>
          <w:rFonts w:hint="eastAsia"/>
        </w:rPr>
        <w:t xml:space="preserve">, </w:t>
      </w:r>
      <w:r>
        <w:rPr>
          <w:rFonts w:hint="eastAsia"/>
        </w:rPr>
        <w:t>我會開</w:t>
      </w:r>
      <w:r w:rsidR="00ED2299">
        <w:rPr>
          <w:rFonts w:hint="eastAsia"/>
        </w:rPr>
        <w:t>GPU</w:t>
      </w:r>
      <w:r w:rsidR="00ED2299">
        <w:rPr>
          <w:rFonts w:hint="eastAsia"/>
        </w:rPr>
        <w:t>加速</w:t>
      </w:r>
      <w:r>
        <w:rPr>
          <w:rFonts w:hint="eastAsia"/>
        </w:rPr>
        <w:t>整個運行時間</w:t>
      </w:r>
      <w:r w:rsidR="00ED2299">
        <w:rPr>
          <w:rFonts w:hint="eastAsia"/>
        </w:rPr>
        <w:t xml:space="preserve"> hyperas</w:t>
      </w:r>
      <w:r w:rsidR="00ED2299">
        <w:rPr>
          <w:rFonts w:hint="eastAsia"/>
        </w:rPr>
        <w:t>太慢</w:t>
      </w:r>
    </w:p>
    <w:p w14:paraId="14361FD2" w14:textId="5D5D5E6D" w:rsidR="003C4E40" w:rsidRDefault="003C4E40" w:rsidP="00DD4CC6">
      <w:r>
        <w:rPr>
          <w:rFonts w:hint="eastAsia"/>
        </w:rPr>
        <w:t>2020.03.08 Zhi-Hong</w:t>
      </w:r>
    </w:p>
    <w:p w14:paraId="6289D92C" w14:textId="563638E0" w:rsidR="003C4E40" w:rsidRDefault="003C4E40" w:rsidP="00DD4CC6">
      <w:r>
        <w:t>U</w:t>
      </w:r>
      <w:r>
        <w:rPr>
          <w:rFonts w:hint="eastAsia"/>
        </w:rPr>
        <w:t xml:space="preserve">pload algorithms.docx this report to </w:t>
      </w:r>
      <w:r w:rsidRPr="003C4E40">
        <w:rPr>
          <w:rFonts w:hint="eastAsia"/>
        </w:rPr>
        <w:t xml:space="preserve">\108 </w:t>
      </w:r>
      <w:r>
        <w:rPr>
          <w:rFonts w:hint="eastAsia"/>
        </w:rPr>
        <w:t>老師與治紘</w:t>
      </w:r>
      <w:r w:rsidRPr="003C4E40">
        <w:rPr>
          <w:rFonts w:hint="eastAsia"/>
        </w:rPr>
        <w:t>\Algorithms\forecast_7_days_ELEC_ANN+hyperas</w:t>
      </w:r>
      <w:r>
        <w:rPr>
          <w:rFonts w:hint="eastAsia"/>
        </w:rPr>
        <w:t xml:space="preserve"> , </w:t>
      </w:r>
      <w:r>
        <w:rPr>
          <w:rFonts w:hint="eastAsia"/>
        </w:rPr>
        <w:t>參考之前的</w:t>
      </w:r>
      <w:r>
        <w:rPr>
          <w:rFonts w:hint="eastAsia"/>
        </w:rPr>
        <w:t>algorithms</w:t>
      </w:r>
      <w:r>
        <w:rPr>
          <w:rFonts w:hint="eastAsia"/>
        </w:rPr>
        <w:t>做一些修改</w:t>
      </w:r>
      <w:r>
        <w:rPr>
          <w:rFonts w:hint="eastAsia"/>
        </w:rPr>
        <w:t>,</w:t>
      </w:r>
      <w:r>
        <w:rPr>
          <w:rFonts w:hint="eastAsia"/>
        </w:rPr>
        <w:t>特別增加的地方有用紅字另外標</w:t>
      </w:r>
      <w:r>
        <w:rPr>
          <w:rFonts w:hint="eastAsia"/>
        </w:rPr>
        <w:t>.</w:t>
      </w:r>
    </w:p>
    <w:p w14:paraId="7B6F8AA3" w14:textId="77777777" w:rsidR="003C4E40" w:rsidRDefault="003C4E40" w:rsidP="00DD4CC6"/>
    <w:p w14:paraId="45783CF3" w14:textId="02FA7E6A" w:rsidR="00856DCB" w:rsidRDefault="00856DCB" w:rsidP="00DD4CC6">
      <w:r>
        <w:rPr>
          <w:rFonts w:hint="eastAsia"/>
        </w:rPr>
        <w:t>2020.03.07 Zhi-Hong</w:t>
      </w:r>
    </w:p>
    <w:p w14:paraId="38006A4B" w14:textId="29D08FD9" w:rsidR="00856DCB" w:rsidRDefault="00856DCB" w:rsidP="00DD4CC6">
      <w:r>
        <w:rPr>
          <w:rFonts w:hint="eastAsia"/>
        </w:rPr>
        <w:t>新增</w:t>
      </w:r>
      <w:r>
        <w:rPr>
          <w:rFonts w:hint="eastAsia"/>
        </w:rPr>
        <w:t xml:space="preserve">model 8 </w:t>
      </w:r>
      <w:r>
        <w:t>–</w:t>
      </w:r>
      <w:r>
        <w:rPr>
          <w:rFonts w:hint="eastAsia"/>
        </w:rPr>
        <w:t xml:space="preserve"> </w:t>
      </w:r>
      <w:r>
        <w:rPr>
          <w:rFonts w:hint="eastAsia"/>
        </w:rPr>
        <w:t>將特殊日改為用自己的特殊日</w:t>
      </w:r>
      <w:r>
        <w:rPr>
          <w:rFonts w:hint="eastAsia"/>
        </w:rPr>
        <w:t xml:space="preserve"> </w:t>
      </w:r>
      <w:r>
        <w:rPr>
          <w:rFonts w:hint="eastAsia"/>
        </w:rPr>
        <w:t>與學姊的進行比較</w:t>
      </w:r>
      <w:r w:rsidR="00687049">
        <w:rPr>
          <w:rFonts w:hint="eastAsia"/>
        </w:rPr>
        <w:t xml:space="preserve"> </w:t>
      </w:r>
      <w:r w:rsidR="00687049">
        <w:rPr>
          <w:rFonts w:hint="eastAsia"/>
        </w:rPr>
        <w:t>而</w:t>
      </w:r>
      <w:r w:rsidR="00687049">
        <w:rPr>
          <w:rFonts w:hint="eastAsia"/>
        </w:rPr>
        <w:t>early stopping</w:t>
      </w:r>
      <w:r w:rsidR="00687049">
        <w:rPr>
          <w:rFonts w:hint="eastAsia"/>
        </w:rPr>
        <w:t>調為</w:t>
      </w:r>
      <w:r w:rsidR="00687049">
        <w:rPr>
          <w:rFonts w:hint="eastAsia"/>
        </w:rPr>
        <w:t>100</w:t>
      </w:r>
    </w:p>
    <w:p w14:paraId="43D0DBED" w14:textId="417CBCB5" w:rsidR="00856DCB" w:rsidRDefault="00856DCB" w:rsidP="00DD4CC6">
      <w:r>
        <w:rPr>
          <w:rFonts w:hint="eastAsia"/>
        </w:rPr>
        <w:t>特殊日包含</w:t>
      </w:r>
      <w:r>
        <w:rPr>
          <w:rFonts w:hint="eastAsia"/>
        </w:rPr>
        <w:t>:</w:t>
      </w:r>
    </w:p>
    <w:p w14:paraId="6960375B" w14:textId="35C9B68C" w:rsidR="00856DCB" w:rsidRDefault="00856DCB" w:rsidP="006511EE">
      <w:pPr>
        <w:pStyle w:val="a7"/>
        <w:numPr>
          <w:ilvl w:val="0"/>
          <w:numId w:val="22"/>
        </w:numPr>
        <w:ind w:leftChars="0"/>
      </w:pPr>
      <w:r>
        <w:rPr>
          <w:rFonts w:hint="eastAsia"/>
        </w:rPr>
        <w:t>過年期間</w:t>
      </w:r>
      <w:r>
        <w:rPr>
          <w:rFonts w:hint="eastAsia"/>
        </w:rPr>
        <w:t>2019/02/02 - 2019/02/10</w:t>
      </w:r>
    </w:p>
    <w:p w14:paraId="618D1310" w14:textId="6DA6DD56" w:rsidR="00856DCB" w:rsidRDefault="00856DCB" w:rsidP="006511EE">
      <w:pPr>
        <w:pStyle w:val="a7"/>
        <w:numPr>
          <w:ilvl w:val="0"/>
          <w:numId w:val="22"/>
        </w:numPr>
        <w:ind w:leftChars="0"/>
      </w:pPr>
      <w:r>
        <w:rPr>
          <w:rFonts w:hint="eastAsia"/>
        </w:rPr>
        <w:t>228</w:t>
      </w:r>
      <w:r>
        <w:rPr>
          <w:rFonts w:hint="eastAsia"/>
        </w:rPr>
        <w:t>年假</w:t>
      </w:r>
      <w:r>
        <w:rPr>
          <w:rFonts w:hint="eastAsia"/>
        </w:rPr>
        <w:t xml:space="preserve"> 2019/02/28 - 2019/03/03</w:t>
      </w:r>
    </w:p>
    <w:p w14:paraId="6301A934" w14:textId="43159EC0" w:rsidR="00687049" w:rsidRDefault="00687049" w:rsidP="006511EE">
      <w:pPr>
        <w:pStyle w:val="a7"/>
        <w:numPr>
          <w:ilvl w:val="0"/>
          <w:numId w:val="22"/>
        </w:numPr>
        <w:ind w:leftChars="0"/>
      </w:pPr>
      <w:r>
        <w:rPr>
          <w:rFonts w:hint="eastAsia"/>
        </w:rPr>
        <w:t>清明期間</w:t>
      </w:r>
      <w:r>
        <w:rPr>
          <w:rFonts w:hint="eastAsia"/>
        </w:rPr>
        <w:t>2019/04/04 - 2019/04/07</w:t>
      </w:r>
    </w:p>
    <w:p w14:paraId="2F78025E" w14:textId="6B35B737" w:rsidR="00687049" w:rsidRDefault="00687049" w:rsidP="006511EE">
      <w:pPr>
        <w:pStyle w:val="a7"/>
        <w:numPr>
          <w:ilvl w:val="0"/>
          <w:numId w:val="22"/>
        </w:numPr>
        <w:ind w:leftChars="0"/>
      </w:pPr>
      <w:r>
        <w:rPr>
          <w:rFonts w:hint="eastAsia"/>
        </w:rPr>
        <w:lastRenderedPageBreak/>
        <w:t>勞動假期</w:t>
      </w:r>
      <w:r>
        <w:rPr>
          <w:rFonts w:hint="eastAsia"/>
        </w:rPr>
        <w:t>2019/05/01 - 2019/05/01</w:t>
      </w:r>
    </w:p>
    <w:p w14:paraId="06C29BBE" w14:textId="576E809E" w:rsidR="00687049" w:rsidRDefault="00687049" w:rsidP="006511EE">
      <w:pPr>
        <w:pStyle w:val="a7"/>
        <w:numPr>
          <w:ilvl w:val="0"/>
          <w:numId w:val="22"/>
        </w:numPr>
        <w:ind w:leftChars="0"/>
      </w:pPr>
      <w:r>
        <w:rPr>
          <w:rFonts w:hint="eastAsia"/>
        </w:rPr>
        <w:t>6</w:t>
      </w:r>
      <w:r>
        <w:rPr>
          <w:rFonts w:hint="eastAsia"/>
        </w:rPr>
        <w:t>月上旬</w:t>
      </w:r>
      <w:r>
        <w:rPr>
          <w:rFonts w:hint="eastAsia"/>
        </w:rPr>
        <w:t xml:space="preserve"> 2019/06/07 - 2019/06/09</w:t>
      </w:r>
    </w:p>
    <w:p w14:paraId="37F69383" w14:textId="62F981D5" w:rsidR="00687049" w:rsidRDefault="00687049" w:rsidP="006511EE">
      <w:pPr>
        <w:pStyle w:val="a7"/>
        <w:numPr>
          <w:ilvl w:val="0"/>
          <w:numId w:val="22"/>
        </w:numPr>
        <w:ind w:leftChars="0"/>
      </w:pPr>
      <w:r>
        <w:rPr>
          <w:rFonts w:hint="eastAsia"/>
        </w:rPr>
        <w:t>9</w:t>
      </w:r>
      <w:r>
        <w:rPr>
          <w:rFonts w:hint="eastAsia"/>
        </w:rPr>
        <w:t>月中旬</w:t>
      </w:r>
      <w:r>
        <w:rPr>
          <w:rFonts w:hint="eastAsia"/>
        </w:rPr>
        <w:t xml:space="preserve"> 2019/09/13 - 2019/09/15</w:t>
      </w:r>
    </w:p>
    <w:p w14:paraId="18F6BF85" w14:textId="77777777" w:rsidR="00687049" w:rsidRDefault="00687049" w:rsidP="00687049"/>
    <w:p w14:paraId="6EBFB0D9" w14:textId="608E6227" w:rsidR="00687049" w:rsidRDefault="00687049" w:rsidP="00687049">
      <w:r>
        <w:rPr>
          <w:rFonts w:hint="eastAsia"/>
        </w:rPr>
        <w:t>替換過程如下</w:t>
      </w:r>
    </w:p>
    <w:p w14:paraId="4940CB03" w14:textId="7836A5C7" w:rsidR="00687049" w:rsidRDefault="00687049" w:rsidP="006511EE">
      <w:pPr>
        <w:pStyle w:val="a7"/>
        <w:numPr>
          <w:ilvl w:val="0"/>
          <w:numId w:val="23"/>
        </w:numPr>
        <w:ind w:leftChars="0"/>
      </w:pPr>
      <w:r>
        <w:rPr>
          <w:rFonts w:hint="eastAsia"/>
        </w:rPr>
        <w:t>由於</w:t>
      </w:r>
      <w:r>
        <w:rPr>
          <w:rFonts w:hint="eastAsia"/>
        </w:rPr>
        <w:t xml:space="preserve">model predict </w:t>
      </w:r>
      <w:r>
        <w:rPr>
          <w:rFonts w:hint="eastAsia"/>
        </w:rPr>
        <w:t>一次產出</w:t>
      </w:r>
      <w:r>
        <w:rPr>
          <w:rFonts w:hint="eastAsia"/>
        </w:rPr>
        <w:t>7</w:t>
      </w:r>
      <w:r>
        <w:rPr>
          <w:rFonts w:hint="eastAsia"/>
        </w:rPr>
        <w:t>天</w:t>
      </w:r>
      <w:r>
        <w:rPr>
          <w:rFonts w:hint="eastAsia"/>
        </w:rPr>
        <w:t>,</w:t>
      </w:r>
      <w:r>
        <w:rPr>
          <w:rFonts w:hint="eastAsia"/>
        </w:rPr>
        <w:t>所以過年期間會切割為</w:t>
      </w:r>
      <w:r>
        <w:rPr>
          <w:rFonts w:hint="eastAsia"/>
        </w:rPr>
        <w:t>02/02-02/08</w:t>
      </w:r>
      <w:r>
        <w:rPr>
          <w:rFonts w:hint="eastAsia"/>
        </w:rPr>
        <w:t>以及</w:t>
      </w:r>
      <w:r>
        <w:rPr>
          <w:rFonts w:hint="eastAsia"/>
        </w:rPr>
        <w:t xml:space="preserve">02/09-02/10 </w:t>
      </w:r>
      <w:r>
        <w:rPr>
          <w:rFonts w:hint="eastAsia"/>
        </w:rPr>
        <w:t>兩個時段</w:t>
      </w:r>
      <w:r>
        <w:rPr>
          <w:rFonts w:hint="eastAsia"/>
        </w:rPr>
        <w:t>,</w:t>
      </w:r>
      <w:r>
        <w:rPr>
          <w:rFonts w:hint="eastAsia"/>
        </w:rPr>
        <w:t>將</w:t>
      </w:r>
      <w:r>
        <w:rPr>
          <w:rFonts w:hint="eastAsia"/>
        </w:rPr>
        <w:t>02/02</w:t>
      </w:r>
      <w:r>
        <w:rPr>
          <w:rFonts w:hint="eastAsia"/>
        </w:rPr>
        <w:t>作為</w:t>
      </w:r>
      <w:r>
        <w:rPr>
          <w:rFonts w:hint="eastAsia"/>
        </w:rPr>
        <w:t>index,input</w:t>
      </w:r>
      <w:r>
        <w:rPr>
          <w:rFonts w:hint="eastAsia"/>
        </w:rPr>
        <w:t>為</w:t>
      </w:r>
      <w:r>
        <w:rPr>
          <w:rFonts w:hint="eastAsia"/>
        </w:rPr>
        <w:t>D-1toD-7</w:t>
      </w:r>
      <w:r>
        <w:rPr>
          <w:rFonts w:hint="eastAsia"/>
        </w:rPr>
        <w:t>相關</w:t>
      </w:r>
      <w:r>
        <w:rPr>
          <w:rFonts w:hint="eastAsia"/>
        </w:rPr>
        <w:t>feature</w:t>
      </w:r>
      <w:r>
        <w:rPr>
          <w:rFonts w:hint="eastAsia"/>
        </w:rPr>
        <w:t>得到</w:t>
      </w:r>
      <w:r>
        <w:rPr>
          <w:rFonts w:hint="eastAsia"/>
        </w:rPr>
        <w:t>02/02-02/08</w:t>
      </w:r>
      <w:r>
        <w:rPr>
          <w:rFonts w:hint="eastAsia"/>
        </w:rPr>
        <w:t>七天</w:t>
      </w:r>
      <w:r>
        <w:rPr>
          <w:rFonts w:hint="eastAsia"/>
        </w:rPr>
        <w:t>prediction value,</w:t>
      </w:r>
      <w:r>
        <w:rPr>
          <w:rFonts w:hint="eastAsia"/>
        </w:rPr>
        <w:t>直接替換掉原先的</w:t>
      </w:r>
      <w:r>
        <w:rPr>
          <w:rFonts w:hint="eastAsia"/>
        </w:rPr>
        <w:t>prediction value</w:t>
      </w:r>
    </w:p>
    <w:p w14:paraId="0C52FB17" w14:textId="3338A45D" w:rsidR="00687049" w:rsidRDefault="00687049" w:rsidP="006511EE">
      <w:pPr>
        <w:pStyle w:val="a7"/>
        <w:numPr>
          <w:ilvl w:val="0"/>
          <w:numId w:val="23"/>
        </w:numPr>
        <w:ind w:leftChars="0"/>
      </w:pPr>
      <w:r>
        <w:rPr>
          <w:rFonts w:hint="eastAsia"/>
        </w:rPr>
        <w:t>而</w:t>
      </w:r>
      <w:r>
        <w:rPr>
          <w:rFonts w:hint="eastAsia"/>
        </w:rPr>
        <w:t>02/09-02/10</w:t>
      </w:r>
      <w:r>
        <w:rPr>
          <w:rFonts w:hint="eastAsia"/>
        </w:rPr>
        <w:t>兩天期間則是將</w:t>
      </w:r>
      <w:r>
        <w:rPr>
          <w:rFonts w:hint="eastAsia"/>
        </w:rPr>
        <w:t>02/09</w:t>
      </w:r>
      <w:r>
        <w:rPr>
          <w:rFonts w:hint="eastAsia"/>
        </w:rPr>
        <w:t>作為</w:t>
      </w:r>
      <w:r>
        <w:rPr>
          <w:rFonts w:hint="eastAsia"/>
        </w:rPr>
        <w:t>index, input</w:t>
      </w:r>
      <w:r>
        <w:rPr>
          <w:rFonts w:hint="eastAsia"/>
        </w:rPr>
        <w:t>為</w:t>
      </w:r>
      <w:r>
        <w:rPr>
          <w:rFonts w:hint="eastAsia"/>
        </w:rPr>
        <w:t>D-1toD-7</w:t>
      </w:r>
      <w:r>
        <w:rPr>
          <w:rFonts w:hint="eastAsia"/>
        </w:rPr>
        <w:t>相關</w:t>
      </w:r>
      <w:r>
        <w:rPr>
          <w:rFonts w:hint="eastAsia"/>
        </w:rPr>
        <w:t>feature</w:t>
      </w:r>
      <w:r>
        <w:rPr>
          <w:rFonts w:hint="eastAsia"/>
        </w:rPr>
        <w:t>得到</w:t>
      </w:r>
      <w:r>
        <w:rPr>
          <w:rFonts w:hint="eastAsia"/>
        </w:rPr>
        <w:t>02/09-02/15</w:t>
      </w:r>
      <w:r>
        <w:rPr>
          <w:rFonts w:hint="eastAsia"/>
        </w:rPr>
        <w:t>七天預測值</w:t>
      </w:r>
      <w:r>
        <w:rPr>
          <w:rFonts w:hint="eastAsia"/>
        </w:rPr>
        <w:t>,</w:t>
      </w:r>
      <w:r>
        <w:rPr>
          <w:rFonts w:hint="eastAsia"/>
        </w:rPr>
        <w:t>只取</w:t>
      </w:r>
      <w:r>
        <w:rPr>
          <w:rFonts w:hint="eastAsia"/>
        </w:rPr>
        <w:t xml:space="preserve">02/09 and 02/10 </w:t>
      </w:r>
      <w:r>
        <w:rPr>
          <w:rFonts w:hint="eastAsia"/>
        </w:rPr>
        <w:t>兩天的</w:t>
      </w:r>
      <w:r>
        <w:rPr>
          <w:rFonts w:hint="eastAsia"/>
        </w:rPr>
        <w:t>predition value,</w:t>
      </w:r>
      <w:r>
        <w:rPr>
          <w:rFonts w:hint="eastAsia"/>
        </w:rPr>
        <w:t>替換掉原先的預測值</w:t>
      </w:r>
    </w:p>
    <w:p w14:paraId="1F06480C" w14:textId="273CB356" w:rsidR="00687049" w:rsidRDefault="00687049" w:rsidP="006511EE">
      <w:pPr>
        <w:pStyle w:val="a7"/>
        <w:numPr>
          <w:ilvl w:val="0"/>
          <w:numId w:val="23"/>
        </w:numPr>
        <w:ind w:leftChars="0"/>
      </w:pPr>
      <w:r>
        <w:rPr>
          <w:rFonts w:hint="eastAsia"/>
        </w:rPr>
        <w:t>剩下的以此類推</w:t>
      </w:r>
    </w:p>
    <w:p w14:paraId="5EB89F37" w14:textId="77777777" w:rsidR="00687049" w:rsidRDefault="00687049" w:rsidP="006511EE">
      <w:pPr>
        <w:pStyle w:val="a7"/>
        <w:ind w:leftChars="0" w:left="0"/>
      </w:pPr>
    </w:p>
    <w:p w14:paraId="2BC1CAA1" w14:textId="076D694D" w:rsidR="00F00D9D" w:rsidRDefault="00F00D9D" w:rsidP="006511EE">
      <w:pPr>
        <w:pStyle w:val="a7"/>
        <w:ind w:leftChars="0" w:left="0"/>
      </w:pPr>
      <w:r>
        <w:rPr>
          <w:rFonts w:hint="eastAsia"/>
        </w:rPr>
        <w:t>10</w:t>
      </w:r>
      <w:r>
        <w:rPr>
          <w:rFonts w:hint="eastAsia"/>
        </w:rPr>
        <w:t>次平均結果為</w:t>
      </w:r>
      <w:r>
        <w:rPr>
          <w:rFonts w:hint="eastAsia"/>
        </w:rPr>
        <w:t xml:space="preserve"> (</w:t>
      </w:r>
      <w:r>
        <w:rPr>
          <w:rFonts w:hint="eastAsia"/>
        </w:rPr>
        <w:t>原先尚未替代</w:t>
      </w:r>
      <w:r>
        <w:rPr>
          <w:rFonts w:hint="eastAsia"/>
        </w:rPr>
        <w:t>)1.86&gt;(</w:t>
      </w:r>
      <w:r>
        <w:rPr>
          <w:rFonts w:hint="eastAsia"/>
        </w:rPr>
        <w:t>學姊的特殊日替代調</w:t>
      </w:r>
      <w:r>
        <w:rPr>
          <w:rFonts w:hint="eastAsia"/>
        </w:rPr>
        <w:t>)1.82&gt;(</w:t>
      </w:r>
      <w:r>
        <w:rPr>
          <w:rFonts w:hint="eastAsia"/>
        </w:rPr>
        <w:t>自己的</w:t>
      </w:r>
      <w:r>
        <w:rPr>
          <w:rFonts w:hint="eastAsia"/>
        </w:rPr>
        <w:t>model</w:t>
      </w:r>
      <w:r>
        <w:rPr>
          <w:rFonts w:hint="eastAsia"/>
        </w:rPr>
        <w:t>替代掉</w:t>
      </w:r>
      <w:r>
        <w:rPr>
          <w:rFonts w:hint="eastAsia"/>
        </w:rPr>
        <w:t>)1.78</w:t>
      </w:r>
    </w:p>
    <w:p w14:paraId="7D1376B5" w14:textId="77777777" w:rsidR="00F00D9D" w:rsidRDefault="00F00D9D" w:rsidP="006511EE">
      <w:pPr>
        <w:pStyle w:val="a7"/>
        <w:ind w:leftChars="0" w:left="0"/>
      </w:pPr>
    </w:p>
    <w:p w14:paraId="6BC0EAED" w14:textId="713E1003" w:rsidR="00687049" w:rsidRDefault="00687049" w:rsidP="006511EE">
      <w:pPr>
        <w:pStyle w:val="a7"/>
        <w:ind w:leftChars="0" w:left="0"/>
      </w:pPr>
      <w:r>
        <w:rPr>
          <w:rFonts w:hint="eastAsia"/>
        </w:rPr>
        <w:t>已將結果放入</w:t>
      </w:r>
      <w:r w:rsidR="00F00D9D">
        <w:rPr>
          <w:rFonts w:hint="eastAsia"/>
        </w:rPr>
        <w:t xml:space="preserve"> report</w:t>
      </w:r>
      <w:r w:rsidR="00F00D9D">
        <w:rPr>
          <w:rFonts w:hint="eastAsia"/>
        </w:rPr>
        <w:t>報告內</w:t>
      </w:r>
      <w:r w:rsidR="00F00D9D">
        <w:rPr>
          <w:rFonts w:hint="eastAsia"/>
        </w:rPr>
        <w:t xml:space="preserve"> </w:t>
      </w:r>
      <w:r w:rsidR="00F00D9D">
        <w:rPr>
          <w:rFonts w:hint="eastAsia"/>
        </w:rPr>
        <w:t>以及</w:t>
      </w:r>
      <w:r w:rsidR="00F00D9D">
        <w:rPr>
          <w:rFonts w:hint="eastAsia"/>
        </w:rPr>
        <w:t>update excel</w:t>
      </w:r>
      <w:r w:rsidR="00F00D9D">
        <w:rPr>
          <w:rFonts w:hint="eastAsia"/>
        </w:rPr>
        <w:t>中</w:t>
      </w:r>
      <w:r w:rsidR="00F00D9D">
        <w:rPr>
          <w:rFonts w:hint="eastAsia"/>
        </w:rPr>
        <w:t xml:space="preserve"> </w:t>
      </w:r>
    </w:p>
    <w:p w14:paraId="74F94384" w14:textId="79401DBD" w:rsidR="00F00D9D" w:rsidRDefault="00F00D9D" w:rsidP="006511EE">
      <w:pPr>
        <w:pStyle w:val="a7"/>
        <w:ind w:leftChars="0" w:left="0"/>
      </w:pPr>
      <w:r>
        <w:rPr>
          <w:rFonts w:hint="eastAsia"/>
        </w:rPr>
        <w:t>另外將根據這次結果嘗試放入</w:t>
      </w:r>
      <w:r>
        <w:rPr>
          <w:rFonts w:hint="eastAsia"/>
        </w:rPr>
        <w:t xml:space="preserve">batch </w:t>
      </w:r>
      <w:r>
        <w:t>normalization</w:t>
      </w:r>
      <w:r>
        <w:rPr>
          <w:rFonts w:hint="eastAsia"/>
        </w:rPr>
        <w:t xml:space="preserve"> layer </w:t>
      </w:r>
    </w:p>
    <w:p w14:paraId="30C72266" w14:textId="77777777" w:rsidR="00856DCB" w:rsidRDefault="00856DCB" w:rsidP="00DD4CC6"/>
    <w:p w14:paraId="477000B6" w14:textId="273EE254" w:rsidR="00C16677" w:rsidRDefault="00C16677" w:rsidP="00DD4CC6">
      <w:r>
        <w:rPr>
          <w:rFonts w:hint="eastAsia"/>
        </w:rPr>
        <w:t>2020.03.01 Zhi-Hong</w:t>
      </w:r>
    </w:p>
    <w:p w14:paraId="7AB5B071" w14:textId="32B8C39C" w:rsidR="00C16677" w:rsidRDefault="00C16677" w:rsidP="00DD4CC6">
      <w:r>
        <w:rPr>
          <w:rFonts w:hint="eastAsia"/>
        </w:rPr>
        <w:t>已將</w:t>
      </w:r>
      <w:r>
        <w:rPr>
          <w:rFonts w:hint="eastAsia"/>
        </w:rPr>
        <w:t>Model2 /model7</w:t>
      </w:r>
      <w:r>
        <w:rPr>
          <w:rFonts w:hint="eastAsia"/>
        </w:rPr>
        <w:t>重跑</w:t>
      </w:r>
    </w:p>
    <w:p w14:paraId="75350658" w14:textId="7319DCCF" w:rsidR="00C16677" w:rsidRDefault="00C16677" w:rsidP="00DD4CC6">
      <w:r>
        <w:rPr>
          <w:rFonts w:hint="eastAsia"/>
        </w:rPr>
        <w:t>將</w:t>
      </w:r>
      <w:r>
        <w:rPr>
          <w:rFonts w:hint="eastAsia"/>
        </w:rPr>
        <w:t>peakload</w:t>
      </w:r>
      <w:r>
        <w:rPr>
          <w:rFonts w:hint="eastAsia"/>
        </w:rPr>
        <w:t>改為</w:t>
      </w:r>
      <w:r>
        <w:rPr>
          <w:rFonts w:hint="eastAsia"/>
        </w:rPr>
        <w:t>prediction value</w:t>
      </w:r>
    </w:p>
    <w:p w14:paraId="2DECDE53" w14:textId="02792956" w:rsidR="00C16677" w:rsidRDefault="00C16677" w:rsidP="00DD4CC6">
      <w:r>
        <w:rPr>
          <w:rFonts w:hint="eastAsia"/>
        </w:rPr>
        <w:t>將特殊日替換成學姊的值</w:t>
      </w:r>
    </w:p>
    <w:p w14:paraId="7D337A37" w14:textId="1E15F9C9" w:rsidR="00C16677" w:rsidRDefault="00C16677" w:rsidP="00DD4CC6">
      <w:r>
        <w:rPr>
          <w:rFonts w:hint="eastAsia"/>
        </w:rPr>
        <w:t>已經更正</w:t>
      </w:r>
      <w:r>
        <w:rPr>
          <w:rFonts w:hint="eastAsia"/>
        </w:rPr>
        <w:t xml:space="preserve">report.docx </w:t>
      </w:r>
    </w:p>
    <w:p w14:paraId="6A3C159C" w14:textId="79C83B68" w:rsidR="00C16677" w:rsidRDefault="00C16677" w:rsidP="00DD4CC6">
      <w:r>
        <w:rPr>
          <w:rFonts w:hint="eastAsia"/>
        </w:rPr>
        <w:t>另外</w:t>
      </w:r>
      <w:r>
        <w:rPr>
          <w:rFonts w:hint="eastAsia"/>
        </w:rPr>
        <w:t>model 8 / model9</w:t>
      </w:r>
      <w:r>
        <w:rPr>
          <w:rFonts w:hint="eastAsia"/>
        </w:rPr>
        <w:t>的結果在</w:t>
      </w:r>
      <w:r>
        <w:rPr>
          <w:rFonts w:hint="eastAsia"/>
        </w:rPr>
        <w:t>report</w:t>
      </w:r>
      <w:r>
        <w:rPr>
          <w:rFonts w:hint="eastAsia"/>
        </w:rPr>
        <w:t>下面</w:t>
      </w:r>
      <w:r>
        <w:rPr>
          <w:rFonts w:hint="eastAsia"/>
        </w:rPr>
        <w:t xml:space="preserve"> </w:t>
      </w:r>
      <w:r>
        <w:rPr>
          <w:rFonts w:hint="eastAsia"/>
        </w:rPr>
        <w:t>對應之前老師所說沒看到的部份</w:t>
      </w:r>
    </w:p>
    <w:p w14:paraId="2ED82EA5" w14:textId="77777777" w:rsidR="00C16677" w:rsidRDefault="00C16677" w:rsidP="00DD4CC6"/>
    <w:p w14:paraId="3BDC764D" w14:textId="5D7689D3" w:rsidR="00DB50AB" w:rsidRDefault="00DB50AB" w:rsidP="00DD4CC6">
      <w:r>
        <w:rPr>
          <w:rFonts w:hint="eastAsia"/>
        </w:rPr>
        <w:t>2020.02.25 Zhi-Hong</w:t>
      </w:r>
    </w:p>
    <w:p w14:paraId="62F7F4C8" w14:textId="322ECD71" w:rsidR="00DB50AB" w:rsidRDefault="00DB50AB" w:rsidP="00DD4CC6">
      <w:r>
        <w:rPr>
          <w:rFonts w:hint="eastAsia"/>
        </w:rPr>
        <w:t>以新增另外</w:t>
      </w:r>
      <w:r>
        <w:rPr>
          <w:rFonts w:hint="eastAsia"/>
        </w:rPr>
        <w:t>2</w:t>
      </w:r>
      <w:r>
        <w:rPr>
          <w:rFonts w:hint="eastAsia"/>
        </w:rPr>
        <w:t>個</w:t>
      </w:r>
      <w:r>
        <w:rPr>
          <w:rFonts w:hint="eastAsia"/>
        </w:rPr>
        <w:t>model</w:t>
      </w:r>
      <w:r>
        <w:rPr>
          <w:rFonts w:hint="eastAsia"/>
        </w:rPr>
        <w:t>在紀錄中</w:t>
      </w:r>
    </w:p>
    <w:p w14:paraId="55CD10FF" w14:textId="0EB44417" w:rsidR="00DB50AB" w:rsidRDefault="00DB50AB" w:rsidP="00DD4CC6">
      <w:r>
        <w:rPr>
          <w:rFonts w:hint="eastAsia"/>
        </w:rPr>
        <w:t>結論而言</w:t>
      </w:r>
      <w:r>
        <w:rPr>
          <w:rFonts w:hint="eastAsia"/>
        </w:rPr>
        <w:t xml:space="preserve"> </w:t>
      </w:r>
      <w:r>
        <w:rPr>
          <w:rFonts w:hint="eastAsia"/>
        </w:rPr>
        <w:t>放</w:t>
      </w:r>
      <w:r>
        <w:rPr>
          <w:rFonts w:hint="eastAsia"/>
        </w:rPr>
        <w:t>dropout</w:t>
      </w:r>
      <w:r>
        <w:rPr>
          <w:rFonts w:hint="eastAsia"/>
        </w:rPr>
        <w:t>不會以較好</w:t>
      </w:r>
      <w:r>
        <w:rPr>
          <w:rFonts w:hint="eastAsia"/>
        </w:rPr>
        <w:t xml:space="preserve"> </w:t>
      </w:r>
      <w:r>
        <w:rPr>
          <w:rFonts w:hint="eastAsia"/>
        </w:rPr>
        <w:t>在這例子當中</w:t>
      </w:r>
    </w:p>
    <w:p w14:paraId="442B0325" w14:textId="77777777" w:rsidR="00DB50AB" w:rsidRDefault="00DB50AB" w:rsidP="00DD4CC6"/>
    <w:p w14:paraId="57E5E275" w14:textId="77777777" w:rsidR="00DD4CC6" w:rsidRDefault="00DD4CC6" w:rsidP="00DD4CC6">
      <w:r>
        <w:rPr>
          <w:rFonts w:hint="eastAsia"/>
        </w:rPr>
        <w:t>2020.02.21 Zhi-Hong</w:t>
      </w:r>
    </w:p>
    <w:p w14:paraId="292D8DF4" w14:textId="77777777" w:rsidR="00DD4CC6" w:rsidRDefault="00DD4CC6" w:rsidP="00DD4CC6">
      <w:r>
        <w:rPr>
          <w:rFonts w:hint="eastAsia"/>
        </w:rPr>
        <w:t>已經將</w:t>
      </w:r>
      <w:r>
        <w:rPr>
          <w:rFonts w:hint="eastAsia"/>
        </w:rPr>
        <w:t>7</w:t>
      </w:r>
      <w:r>
        <w:rPr>
          <w:rFonts w:hint="eastAsia"/>
        </w:rPr>
        <w:t>種結果詳細的紀錄在</w:t>
      </w:r>
      <w:r>
        <w:rPr>
          <w:rFonts w:hint="eastAsia"/>
        </w:rPr>
        <w:t>report/dataset/program/result</w:t>
      </w:r>
    </w:p>
    <w:p w14:paraId="7E340208" w14:textId="5569574D" w:rsidR="0062402B" w:rsidRDefault="00872D23" w:rsidP="007A4C2B">
      <w:r>
        <w:rPr>
          <w:rFonts w:hint="eastAsia"/>
        </w:rPr>
        <w:t>簡單來說</w:t>
      </w:r>
      <w:r>
        <w:rPr>
          <w:rFonts w:hint="eastAsia"/>
        </w:rPr>
        <w:t xml:space="preserve"> </w:t>
      </w:r>
    </w:p>
    <w:p w14:paraId="454715E4" w14:textId="7659070C" w:rsidR="00872D23" w:rsidRDefault="00872D23" w:rsidP="007A4C2B">
      <w:r>
        <w:rPr>
          <w:rFonts w:hint="eastAsia"/>
        </w:rPr>
        <w:t>單看平均結果來說</w:t>
      </w:r>
    </w:p>
    <w:p w14:paraId="50703BB0" w14:textId="3BB36951" w:rsidR="00872D23" w:rsidRDefault="00872D23" w:rsidP="007A4C2B">
      <w:r>
        <w:rPr>
          <w:rFonts w:hint="eastAsia"/>
        </w:rPr>
        <w:t>model2(mape 1.99)&gt;</w:t>
      </w:r>
      <w:r w:rsidRPr="00872D23">
        <w:rPr>
          <w:rFonts w:hint="eastAsia"/>
        </w:rPr>
        <w:t xml:space="preserve"> </w:t>
      </w:r>
      <w:r>
        <w:rPr>
          <w:rFonts w:hint="eastAsia"/>
        </w:rPr>
        <w:t>model7(mape 2.00)&gt;model1(mape 2.15)&gt;model6 (mape 4.35)&gt;model4(mape 4.45)&gt;model3 (mape 10.33) &gt; model5 (mape 11.12)</w:t>
      </w:r>
    </w:p>
    <w:p w14:paraId="6CDC0989" w14:textId="77777777" w:rsidR="00872D23" w:rsidRDefault="00872D23" w:rsidP="007A4C2B"/>
    <w:p w14:paraId="5066C70D" w14:textId="5AC04CA4" w:rsidR="00872D23" w:rsidRDefault="00872D23" w:rsidP="007A4C2B">
      <w:r>
        <w:rPr>
          <w:rFonts w:hint="eastAsia"/>
        </w:rPr>
        <w:t>有用</w:t>
      </w:r>
      <w:r>
        <w:rPr>
          <w:rFonts w:hint="eastAsia"/>
        </w:rPr>
        <w:t>hyperas</w:t>
      </w:r>
      <w:r>
        <w:rPr>
          <w:rFonts w:hint="eastAsia"/>
        </w:rPr>
        <w:t>的結構一定優於沒用</w:t>
      </w:r>
      <w:r>
        <w:rPr>
          <w:rFonts w:hint="eastAsia"/>
        </w:rPr>
        <w:t>hyperas</w:t>
      </w:r>
      <w:r>
        <w:rPr>
          <w:rFonts w:hint="eastAsia"/>
        </w:rPr>
        <w:t>的</w:t>
      </w:r>
    </w:p>
    <w:p w14:paraId="1E490DFD" w14:textId="7C0E8ED3" w:rsidR="00872D23" w:rsidRDefault="00872D23" w:rsidP="007A4C2B">
      <w:r>
        <w:rPr>
          <w:rFonts w:hint="eastAsia"/>
        </w:rPr>
        <w:t>正規化</w:t>
      </w:r>
      <w:r>
        <w:rPr>
          <w:rFonts w:hint="eastAsia"/>
        </w:rPr>
        <w:t xml:space="preserve">minmaxscaler(ALL dataset) &gt; feature / max(training feature) &gt; minmaxscaler(training of </w:t>
      </w:r>
      <w:r>
        <w:rPr>
          <w:rFonts w:hint="eastAsia"/>
        </w:rPr>
        <w:lastRenderedPageBreak/>
        <w:t xml:space="preserve">dataset) </w:t>
      </w:r>
    </w:p>
    <w:p w14:paraId="7C6A40F9" w14:textId="452A9F0E" w:rsidR="00872D23" w:rsidRDefault="00872D23" w:rsidP="007A4C2B">
      <w:r>
        <w:rPr>
          <w:rFonts w:hint="eastAsia"/>
        </w:rPr>
        <w:t>有使用到未來資訊的</w:t>
      </w:r>
      <w:r>
        <w:rPr>
          <w:rFonts w:hint="eastAsia"/>
        </w:rPr>
        <w:t>&gt;</w:t>
      </w:r>
      <w:r>
        <w:rPr>
          <w:rFonts w:hint="eastAsia"/>
        </w:rPr>
        <w:t>沒有使用未來資訊</w:t>
      </w:r>
      <w:r>
        <w:rPr>
          <w:rFonts w:hint="eastAsia"/>
        </w:rPr>
        <w:t>(D to D+N of feature)</w:t>
      </w:r>
    </w:p>
    <w:p w14:paraId="1D6BA82F" w14:textId="77777777" w:rsidR="004021AC" w:rsidRDefault="004021AC" w:rsidP="007A4C2B"/>
    <w:p w14:paraId="06A6BAA1" w14:textId="05E781CF" w:rsidR="00A623D7" w:rsidRDefault="00A623D7" w:rsidP="007A4C2B">
      <w:r>
        <w:rPr>
          <w:rFonts w:hint="eastAsia"/>
        </w:rPr>
        <w:t xml:space="preserve">2020.02.20 Zhi-Hong </w:t>
      </w:r>
    </w:p>
    <w:p w14:paraId="4E2EB29E" w14:textId="069695CA" w:rsidR="00A623D7" w:rsidRDefault="00A623D7" w:rsidP="007A4C2B">
      <w:r>
        <w:rPr>
          <w:rFonts w:hint="eastAsia"/>
        </w:rPr>
        <w:t>給我一點時間</w:t>
      </w:r>
      <w:r>
        <w:rPr>
          <w:rFonts w:hint="eastAsia"/>
        </w:rPr>
        <w:t xml:space="preserve"> </w:t>
      </w:r>
      <w:r>
        <w:rPr>
          <w:rFonts w:hint="eastAsia"/>
        </w:rPr>
        <w:t>從昨日半夜開始寫</w:t>
      </w:r>
      <w:r>
        <w:rPr>
          <w:rFonts w:hint="eastAsia"/>
        </w:rPr>
        <w:t xml:space="preserve">model </w:t>
      </w:r>
      <w:r>
        <w:rPr>
          <w:rFonts w:hint="eastAsia"/>
        </w:rPr>
        <w:t>現在要跑</w:t>
      </w:r>
      <w:r>
        <w:rPr>
          <w:rFonts w:hint="eastAsia"/>
        </w:rPr>
        <w:t>model</w:t>
      </w:r>
    </w:p>
    <w:p w14:paraId="387C2226" w14:textId="77777777" w:rsidR="00F401AA" w:rsidRDefault="00A623D7" w:rsidP="00F401AA">
      <w:r>
        <w:rPr>
          <w:rFonts w:hint="eastAsia"/>
        </w:rPr>
        <w:t>我實驗會跑以下假設</w:t>
      </w:r>
      <w:r>
        <w:rPr>
          <w:rFonts w:hint="eastAsia"/>
        </w:rPr>
        <w:t xml:space="preserve"> </w:t>
      </w:r>
      <w:r>
        <w:rPr>
          <w:rFonts w:hint="eastAsia"/>
        </w:rPr>
        <w:t>都會記錄</w:t>
      </w:r>
    </w:p>
    <w:p w14:paraId="325B3337" w14:textId="70652FF6" w:rsidR="00A623D7" w:rsidRDefault="00A623D7" w:rsidP="00C41A16">
      <w:pPr>
        <w:pStyle w:val="a7"/>
        <w:numPr>
          <w:ilvl w:val="0"/>
          <w:numId w:val="21"/>
        </w:numPr>
        <w:ind w:leftChars="0"/>
      </w:pPr>
      <w:r>
        <w:rPr>
          <w:rFonts w:hint="eastAsia"/>
        </w:rPr>
        <w:t>最一開始仿照學姊的</w:t>
      </w:r>
      <w:r>
        <w:rPr>
          <w:rFonts w:hint="eastAsia"/>
        </w:rPr>
        <w:t>dataset</w:t>
      </w:r>
      <w:r>
        <w:rPr>
          <w:rFonts w:hint="eastAsia"/>
        </w:rPr>
        <w:t>與</w:t>
      </w:r>
      <w:r>
        <w:rPr>
          <w:rFonts w:hint="eastAsia"/>
        </w:rPr>
        <w:t>model</w:t>
      </w:r>
      <w:r>
        <w:rPr>
          <w:rFonts w:hint="eastAsia"/>
        </w:rPr>
        <w:t>架構</w:t>
      </w:r>
      <w:r>
        <w:rPr>
          <w:rFonts w:hint="eastAsia"/>
        </w:rPr>
        <w:t>(layer</w:t>
      </w:r>
      <w:r>
        <w:rPr>
          <w:rFonts w:hint="eastAsia"/>
        </w:rPr>
        <w:t>層數與</w:t>
      </w:r>
      <w:r>
        <w:rPr>
          <w:rFonts w:hint="eastAsia"/>
        </w:rPr>
        <w:t>unit</w:t>
      </w:r>
      <w:r>
        <w:t>…</w:t>
      </w:r>
      <w:r>
        <w:rPr>
          <w:rFonts w:hint="eastAsia"/>
        </w:rPr>
        <w:t>等</w:t>
      </w:r>
      <w:r>
        <w:rPr>
          <w:rFonts w:hint="eastAsia"/>
        </w:rPr>
        <w:t>)</w:t>
      </w:r>
      <w:r>
        <w:rPr>
          <w:rFonts w:hint="eastAsia"/>
        </w:rPr>
        <w:t>跑</w:t>
      </w:r>
      <w:r>
        <w:rPr>
          <w:rFonts w:hint="eastAsia"/>
        </w:rPr>
        <w:t>NN</w:t>
      </w:r>
    </w:p>
    <w:p w14:paraId="5FA55AA1" w14:textId="7A00C351" w:rsidR="00A623D7" w:rsidRDefault="00A623D7" w:rsidP="00C41A16">
      <w:pPr>
        <w:pStyle w:val="a7"/>
        <w:numPr>
          <w:ilvl w:val="1"/>
          <w:numId w:val="21"/>
        </w:numPr>
        <w:ind w:leftChars="0"/>
      </w:pPr>
      <w:r>
        <w:rPr>
          <w:rFonts w:hint="eastAsia"/>
        </w:rPr>
        <w:t>相關資訊</w:t>
      </w:r>
      <w:r>
        <w:rPr>
          <w:rFonts w:hint="eastAsia"/>
        </w:rPr>
        <w:t xml:space="preserve">:dataset feature and </w:t>
      </w:r>
      <w:r>
        <w:t>normalization</w:t>
      </w:r>
      <w:r>
        <w:rPr>
          <w:rFonts w:hint="eastAsia"/>
        </w:rPr>
        <w:t xml:space="preserve"> from </w:t>
      </w:r>
      <w:r>
        <w:rPr>
          <w:rFonts w:hint="eastAsia"/>
        </w:rPr>
        <w:t>學姊</w:t>
      </w:r>
    </w:p>
    <w:p w14:paraId="2EF56F19" w14:textId="2C57C56D" w:rsidR="00A623D7" w:rsidRDefault="00A623D7" w:rsidP="00C41A16">
      <w:pPr>
        <w:pStyle w:val="a7"/>
        <w:numPr>
          <w:ilvl w:val="2"/>
          <w:numId w:val="21"/>
        </w:numPr>
        <w:ind w:leftChars="0"/>
      </w:pPr>
      <w:r>
        <w:rPr>
          <w:rFonts w:hint="eastAsia"/>
        </w:rPr>
        <w:t>D-1 to D-7 measure</w:t>
      </w:r>
    </w:p>
    <w:p w14:paraId="74C57699" w14:textId="6552BB54" w:rsidR="00A623D7" w:rsidRDefault="00A623D7" w:rsidP="00C41A16">
      <w:pPr>
        <w:pStyle w:val="a7"/>
        <w:numPr>
          <w:ilvl w:val="2"/>
          <w:numId w:val="21"/>
        </w:numPr>
        <w:ind w:leftChars="0"/>
      </w:pPr>
      <w:r>
        <w:rPr>
          <w:rFonts w:hint="eastAsia"/>
        </w:rPr>
        <w:t>D to D+6 of temp , Peakload , day of year(1-365) , week , holiday</w:t>
      </w:r>
    </w:p>
    <w:p w14:paraId="208E2796" w14:textId="1D8E5346" w:rsidR="00A623D7" w:rsidRDefault="00A623D7" w:rsidP="00C41A16">
      <w:pPr>
        <w:pStyle w:val="a7"/>
        <w:numPr>
          <w:ilvl w:val="2"/>
          <w:numId w:val="21"/>
        </w:numPr>
        <w:ind w:leftChars="0"/>
      </w:pPr>
      <w:r>
        <w:t>N</w:t>
      </w:r>
      <w:r>
        <w:rPr>
          <w:rFonts w:hint="eastAsia"/>
        </w:rPr>
        <w:t>ormalization : Feature minmaxscaler(all dataset)</w:t>
      </w:r>
      <w:r>
        <w:rPr>
          <w:rFonts w:hint="eastAsia"/>
        </w:rPr>
        <w:t>←學姊</w:t>
      </w:r>
      <w:r w:rsidR="00FA380E">
        <w:rPr>
          <w:rFonts w:hint="eastAsia"/>
        </w:rPr>
        <w:t>的正規化</w:t>
      </w:r>
    </w:p>
    <w:p w14:paraId="2F07A1A2" w14:textId="5C847B85" w:rsidR="00A623D7" w:rsidRDefault="00A623D7" w:rsidP="00C41A16">
      <w:pPr>
        <w:pStyle w:val="a7"/>
        <w:numPr>
          <w:ilvl w:val="0"/>
          <w:numId w:val="21"/>
        </w:numPr>
        <w:ind w:leftChars="0"/>
      </w:pPr>
      <w:r>
        <w:rPr>
          <w:rFonts w:hint="eastAsia"/>
        </w:rPr>
        <w:t>使用</w:t>
      </w:r>
      <w:r>
        <w:rPr>
          <w:rFonts w:hint="eastAsia"/>
        </w:rPr>
        <w:t>hyperas</w:t>
      </w:r>
      <w:r>
        <w:rPr>
          <w:rFonts w:hint="eastAsia"/>
        </w:rPr>
        <w:t>跑上面的東西</w:t>
      </w:r>
      <w:r>
        <w:rPr>
          <w:rFonts w:hint="eastAsia"/>
        </w:rPr>
        <w:t xml:space="preserve"> </w:t>
      </w:r>
      <w:r>
        <w:rPr>
          <w:rFonts w:hint="eastAsia"/>
        </w:rPr>
        <w:t>改架構而已</w:t>
      </w:r>
    </w:p>
    <w:p w14:paraId="61838431" w14:textId="6FDA442A" w:rsidR="00A623D7" w:rsidRDefault="00A623D7" w:rsidP="00C41A16">
      <w:pPr>
        <w:pStyle w:val="a7"/>
        <w:numPr>
          <w:ilvl w:val="0"/>
          <w:numId w:val="21"/>
        </w:numPr>
        <w:ind w:leftChars="0"/>
      </w:pPr>
      <w:r>
        <w:rPr>
          <w:rFonts w:hint="eastAsia"/>
        </w:rPr>
        <w:t>用過去資料去預測未來</w:t>
      </w:r>
      <w:r>
        <w:rPr>
          <w:rFonts w:hint="eastAsia"/>
        </w:rPr>
        <w:t>7</w:t>
      </w:r>
      <w:r>
        <w:rPr>
          <w:rFonts w:hint="eastAsia"/>
        </w:rPr>
        <w:t>天</w:t>
      </w:r>
      <w:r>
        <w:rPr>
          <w:rFonts w:hint="eastAsia"/>
        </w:rPr>
        <w:t xml:space="preserve"> </w:t>
      </w:r>
      <w:r w:rsidR="00F401AA">
        <w:rPr>
          <w:rFonts w:hint="eastAsia"/>
        </w:rPr>
        <w:t>,</w:t>
      </w:r>
      <w:r w:rsidR="00F401AA">
        <w:rPr>
          <w:rFonts w:hint="eastAsia"/>
        </w:rPr>
        <w:t>架構採用第一個</w:t>
      </w:r>
    </w:p>
    <w:p w14:paraId="250D7EEF" w14:textId="3987B003" w:rsidR="00A623D7" w:rsidRDefault="00A623D7" w:rsidP="00C41A16">
      <w:pPr>
        <w:pStyle w:val="a7"/>
        <w:numPr>
          <w:ilvl w:val="1"/>
          <w:numId w:val="21"/>
        </w:numPr>
        <w:ind w:leftChars="0"/>
      </w:pPr>
      <w:r>
        <w:rPr>
          <w:rFonts w:hint="eastAsia"/>
        </w:rPr>
        <w:t>相關資訊</w:t>
      </w:r>
      <w:r>
        <w:rPr>
          <w:rFonts w:hint="eastAsia"/>
        </w:rPr>
        <w:t xml:space="preserve">:dataset feature and </w:t>
      </w:r>
      <w:r>
        <w:t>normalization</w:t>
      </w:r>
      <w:r>
        <w:rPr>
          <w:rFonts w:hint="eastAsia"/>
        </w:rPr>
        <w:t xml:space="preserve"> </w:t>
      </w:r>
    </w:p>
    <w:p w14:paraId="19FBE79B" w14:textId="43C2C2AC" w:rsidR="00A623D7" w:rsidRDefault="00A623D7" w:rsidP="00A623D7">
      <w:pPr>
        <w:pStyle w:val="a7"/>
        <w:numPr>
          <w:ilvl w:val="2"/>
          <w:numId w:val="21"/>
        </w:numPr>
        <w:ind w:leftChars="0"/>
      </w:pPr>
      <w:r>
        <w:rPr>
          <w:rFonts w:hint="eastAsia"/>
        </w:rPr>
        <w:t>D-1 to D-7 of measure ,temp, day of year(1-365),week,holiday,</w:t>
      </w:r>
      <w:r w:rsidRPr="00A623D7">
        <w:rPr>
          <w:rFonts w:hint="eastAsia"/>
        </w:rPr>
        <w:t xml:space="preserve"> </w:t>
      </w:r>
      <w:r>
        <w:rPr>
          <w:rFonts w:hint="eastAsia"/>
        </w:rPr>
        <w:t>Peakload</w:t>
      </w:r>
    </w:p>
    <w:p w14:paraId="25784120" w14:textId="64FCC0A3" w:rsidR="00A623D7" w:rsidRDefault="00F401AA" w:rsidP="00C41A16">
      <w:pPr>
        <w:pStyle w:val="a7"/>
        <w:numPr>
          <w:ilvl w:val="2"/>
          <w:numId w:val="21"/>
        </w:numPr>
        <w:ind w:leftChars="0"/>
      </w:pPr>
      <w:r>
        <w:t>Normalization</w:t>
      </w:r>
      <w:r>
        <w:rPr>
          <w:rFonts w:hint="eastAsia"/>
        </w:rPr>
        <w:t>: Feature minmaxscaler(all dataset)</w:t>
      </w:r>
    </w:p>
    <w:p w14:paraId="3D5C62C1" w14:textId="04C7DE84" w:rsidR="00F401AA" w:rsidRDefault="00F401AA" w:rsidP="00C41A16">
      <w:pPr>
        <w:pStyle w:val="a7"/>
        <w:numPr>
          <w:ilvl w:val="0"/>
          <w:numId w:val="21"/>
        </w:numPr>
        <w:ind w:leftChars="0"/>
      </w:pPr>
      <w:r>
        <w:rPr>
          <w:rFonts w:hint="eastAsia"/>
        </w:rPr>
        <w:t>拿第</w:t>
      </w:r>
      <w:r>
        <w:rPr>
          <w:rFonts w:hint="eastAsia"/>
        </w:rPr>
        <w:t>3</w:t>
      </w:r>
      <w:r>
        <w:rPr>
          <w:rFonts w:hint="eastAsia"/>
        </w:rPr>
        <w:t>組搭配</w:t>
      </w:r>
      <w:r>
        <w:rPr>
          <w:rFonts w:hint="eastAsia"/>
        </w:rPr>
        <w:t>hyperas</w:t>
      </w:r>
    </w:p>
    <w:p w14:paraId="4CB7C7AD" w14:textId="7EE266AB" w:rsidR="00FA380E" w:rsidRDefault="00FA380E" w:rsidP="00C41A16">
      <w:pPr>
        <w:pStyle w:val="a7"/>
        <w:numPr>
          <w:ilvl w:val="0"/>
          <w:numId w:val="21"/>
        </w:numPr>
        <w:ind w:leftChars="0"/>
      </w:pPr>
      <w:r>
        <w:rPr>
          <w:rFonts w:hint="eastAsia"/>
        </w:rPr>
        <w:t>拿第</w:t>
      </w:r>
      <w:r>
        <w:rPr>
          <w:rFonts w:hint="eastAsia"/>
        </w:rPr>
        <w:t>3</w:t>
      </w:r>
      <w:r>
        <w:rPr>
          <w:rFonts w:hint="eastAsia"/>
        </w:rPr>
        <w:t>組</w:t>
      </w:r>
      <w:r>
        <w:rPr>
          <w:rFonts w:hint="eastAsia"/>
        </w:rPr>
        <w:t>,</w:t>
      </w:r>
      <w:r>
        <w:rPr>
          <w:rFonts w:hint="eastAsia"/>
        </w:rPr>
        <w:t>架構採用第一個</w:t>
      </w:r>
      <w:r>
        <w:rPr>
          <w:rFonts w:hint="eastAsia"/>
        </w:rPr>
        <w:t>,</w:t>
      </w:r>
      <w:r>
        <w:rPr>
          <w:rFonts w:hint="eastAsia"/>
        </w:rPr>
        <w:t>正規化採用</w:t>
      </w:r>
      <w:r>
        <w:rPr>
          <w:rFonts w:hint="eastAsia"/>
        </w:rPr>
        <w:t>Feature minmaxscaler(train dataset)</w:t>
      </w:r>
    </w:p>
    <w:p w14:paraId="2D53708E" w14:textId="6A1C7D78" w:rsidR="00FA380E" w:rsidRDefault="00FA380E" w:rsidP="00C41A16">
      <w:pPr>
        <w:pStyle w:val="a7"/>
        <w:numPr>
          <w:ilvl w:val="0"/>
          <w:numId w:val="21"/>
        </w:numPr>
        <w:ind w:leftChars="0"/>
      </w:pPr>
      <w:r>
        <w:rPr>
          <w:rFonts w:hint="eastAsia"/>
        </w:rPr>
        <w:t>拿第</w:t>
      </w:r>
      <w:r>
        <w:rPr>
          <w:rFonts w:hint="eastAsia"/>
        </w:rPr>
        <w:t>5</w:t>
      </w:r>
      <w:r>
        <w:rPr>
          <w:rFonts w:hint="eastAsia"/>
        </w:rPr>
        <w:t>組搭配</w:t>
      </w:r>
      <w:r>
        <w:rPr>
          <w:rFonts w:hint="eastAsia"/>
        </w:rPr>
        <w:t xml:space="preserve">hyperas </w:t>
      </w:r>
      <w:r>
        <w:rPr>
          <w:rFonts w:hint="eastAsia"/>
        </w:rPr>
        <w:t>改架構而已</w:t>
      </w:r>
    </w:p>
    <w:p w14:paraId="2B21BA98" w14:textId="5F12EE40" w:rsidR="00F401AA" w:rsidRDefault="00F401AA" w:rsidP="00C41A16">
      <w:pPr>
        <w:pStyle w:val="a7"/>
        <w:numPr>
          <w:ilvl w:val="0"/>
          <w:numId w:val="21"/>
        </w:numPr>
        <w:ind w:leftChars="0"/>
      </w:pPr>
      <w:r>
        <w:rPr>
          <w:rFonts w:hint="eastAsia"/>
        </w:rPr>
        <w:t>一樣跑</w:t>
      </w:r>
      <w:r>
        <w:rPr>
          <w:rFonts w:hint="eastAsia"/>
        </w:rPr>
        <w:t xml:space="preserve">hyperas </w:t>
      </w:r>
      <w:r>
        <w:rPr>
          <w:rFonts w:hint="eastAsia"/>
        </w:rPr>
        <w:t>但有點不一樣</w:t>
      </w:r>
    </w:p>
    <w:p w14:paraId="7822F3F0" w14:textId="77777777" w:rsidR="00F401AA" w:rsidRDefault="00F401AA" w:rsidP="00F401AA">
      <w:pPr>
        <w:pStyle w:val="a7"/>
        <w:numPr>
          <w:ilvl w:val="1"/>
          <w:numId w:val="21"/>
        </w:numPr>
        <w:ind w:leftChars="0"/>
      </w:pPr>
      <w:r>
        <w:rPr>
          <w:rFonts w:hint="eastAsia"/>
        </w:rPr>
        <w:t>相關資訊</w:t>
      </w:r>
      <w:r>
        <w:rPr>
          <w:rFonts w:hint="eastAsia"/>
        </w:rPr>
        <w:t xml:space="preserve">:dataset feature and </w:t>
      </w:r>
      <w:r>
        <w:t>normalization</w:t>
      </w:r>
      <w:r>
        <w:rPr>
          <w:rFonts w:hint="eastAsia"/>
        </w:rPr>
        <w:t xml:space="preserve"> </w:t>
      </w:r>
    </w:p>
    <w:p w14:paraId="2ECECF6C" w14:textId="5860CA26" w:rsidR="00F401AA" w:rsidRDefault="00F401AA" w:rsidP="00F401AA">
      <w:pPr>
        <w:pStyle w:val="a7"/>
        <w:numPr>
          <w:ilvl w:val="2"/>
          <w:numId w:val="21"/>
        </w:numPr>
        <w:ind w:leftChars="0"/>
      </w:pPr>
      <w:r>
        <w:rPr>
          <w:rFonts w:hint="eastAsia"/>
        </w:rPr>
        <w:t>D-1 to D-7 of measure ,temp, day of year(</w:t>
      </w:r>
      <w:r>
        <w:rPr>
          <w:rFonts w:hint="eastAsia"/>
        </w:rPr>
        <w:t>冬夏至</w:t>
      </w:r>
      <w:r>
        <w:rPr>
          <w:rFonts w:hint="eastAsia"/>
        </w:rPr>
        <w:t>),week,holiday,</w:t>
      </w:r>
      <w:r w:rsidRPr="00A623D7">
        <w:rPr>
          <w:rFonts w:hint="eastAsia"/>
        </w:rPr>
        <w:t xml:space="preserve"> </w:t>
      </w:r>
      <w:r>
        <w:rPr>
          <w:rFonts w:hint="eastAsia"/>
        </w:rPr>
        <w:t>Peakload</w:t>
      </w:r>
    </w:p>
    <w:p w14:paraId="2026249E" w14:textId="7B1001A0" w:rsidR="00F401AA" w:rsidRDefault="00F401AA" w:rsidP="00F401AA">
      <w:pPr>
        <w:pStyle w:val="a7"/>
        <w:numPr>
          <w:ilvl w:val="2"/>
          <w:numId w:val="21"/>
        </w:numPr>
        <w:ind w:leftChars="0"/>
      </w:pPr>
      <w:r>
        <w:rPr>
          <w:rFonts w:hint="eastAsia"/>
        </w:rPr>
        <w:t>D to D+6 of day of year(</w:t>
      </w:r>
      <w:r w:rsidR="00FA380E">
        <w:rPr>
          <w:rFonts w:hint="eastAsia"/>
        </w:rPr>
        <w:t>冬夏至</w:t>
      </w:r>
      <w:r>
        <w:rPr>
          <w:rFonts w:hint="eastAsia"/>
        </w:rPr>
        <w:t>) , week , holiday</w:t>
      </w:r>
      <w:r w:rsidR="00DD4CC6">
        <w:rPr>
          <w:rFonts w:hint="eastAsia"/>
        </w:rPr>
        <w:t xml:space="preserve"> ,</w:t>
      </w:r>
      <w:r w:rsidR="00DD4CC6" w:rsidRPr="00DD4CC6">
        <w:rPr>
          <w:rFonts w:hint="eastAsia"/>
        </w:rPr>
        <w:t xml:space="preserve"> </w:t>
      </w:r>
      <w:r w:rsidR="00DD4CC6">
        <w:rPr>
          <w:rFonts w:hint="eastAsia"/>
        </w:rPr>
        <w:t>Peakload , temp</w:t>
      </w:r>
    </w:p>
    <w:p w14:paraId="15EACFBC" w14:textId="53E0840D" w:rsidR="00F401AA" w:rsidRDefault="00F401AA" w:rsidP="00C41A16">
      <w:pPr>
        <w:pStyle w:val="a7"/>
        <w:numPr>
          <w:ilvl w:val="2"/>
          <w:numId w:val="21"/>
        </w:numPr>
        <w:ind w:leftChars="0"/>
      </w:pPr>
      <w:r>
        <w:t>Normalization</w:t>
      </w:r>
      <w:r>
        <w:rPr>
          <w:rFonts w:hint="eastAsia"/>
        </w:rPr>
        <w:t xml:space="preserve">: </w:t>
      </w:r>
      <w:r w:rsidR="00FA380E">
        <w:rPr>
          <w:rFonts w:hint="eastAsia"/>
        </w:rPr>
        <w:t>Feature / max(training dataset of feature)</w:t>
      </w:r>
    </w:p>
    <w:p w14:paraId="4552545B" w14:textId="77777777" w:rsidR="00A623D7" w:rsidRDefault="00A623D7" w:rsidP="007A4C2B"/>
    <w:p w14:paraId="6D394FDF" w14:textId="7AD99178" w:rsidR="006939F5" w:rsidRDefault="006939F5" w:rsidP="007A4C2B">
      <w:r>
        <w:rPr>
          <w:rFonts w:hint="eastAsia"/>
        </w:rPr>
        <w:t>2</w:t>
      </w:r>
      <w:r>
        <w:t>020.02.19 Hsu</w:t>
      </w:r>
    </w:p>
    <w:p w14:paraId="07AE94F2" w14:textId="431B5DDE" w:rsidR="006939F5" w:rsidRDefault="006939F5" w:rsidP="007A4C2B">
      <w:r>
        <w:rPr>
          <w:rFonts w:hint="eastAsia"/>
        </w:rPr>
        <w:t>做一個實驗：使用和湘婷的最佳績效的模型相同的輸入參數設定，但是你使用</w:t>
      </w:r>
      <w:r>
        <w:rPr>
          <w:rFonts w:hint="eastAsia"/>
        </w:rPr>
        <w:t>ANN</w:t>
      </w:r>
      <w:r>
        <w:rPr>
          <w:rFonts w:hint="eastAsia"/>
        </w:rPr>
        <w:t>模型。這樣的實驗可以比較在相同的輸入、相同的條件之下，</w:t>
      </w:r>
      <w:r>
        <w:rPr>
          <w:rFonts w:hint="eastAsia"/>
        </w:rPr>
        <w:t>ANN</w:t>
      </w:r>
      <w:r>
        <w:rPr>
          <w:rFonts w:hint="eastAsia"/>
        </w:rPr>
        <w:t>及</w:t>
      </w:r>
      <w:r>
        <w:rPr>
          <w:rFonts w:hint="eastAsia"/>
        </w:rPr>
        <w:t>LSTM</w:t>
      </w:r>
      <w:r>
        <w:rPr>
          <w:rFonts w:hint="eastAsia"/>
        </w:rPr>
        <w:t>哪個模型的預測能力較好。</w:t>
      </w:r>
    </w:p>
    <w:p w14:paraId="15EBD3C4" w14:textId="77777777" w:rsidR="006939F5" w:rsidRDefault="006939F5" w:rsidP="007A4C2B"/>
    <w:p w14:paraId="1D197C0F" w14:textId="6EA28E48" w:rsidR="00CD7BE9" w:rsidRDefault="00CD7BE9" w:rsidP="007A4C2B">
      <w:r>
        <w:rPr>
          <w:rFonts w:hint="eastAsia"/>
        </w:rPr>
        <w:t>2020.12.19 Zhi-Hong 07.40PM</w:t>
      </w:r>
    </w:p>
    <w:p w14:paraId="74071FE2" w14:textId="0F1C50A0" w:rsidR="00CD7BE9" w:rsidRDefault="00CD7BE9" w:rsidP="007A4C2B">
      <w:r>
        <w:rPr>
          <w:rFonts w:hint="eastAsia"/>
        </w:rPr>
        <w:t>好的</w:t>
      </w:r>
    </w:p>
    <w:p w14:paraId="5F5DF85F" w14:textId="21BDE479" w:rsidR="00CD7BE9" w:rsidRDefault="00CD7BE9" w:rsidP="007A4C2B">
      <w:r>
        <w:rPr>
          <w:rFonts w:hint="eastAsia"/>
        </w:rPr>
        <w:t>另外</w:t>
      </w:r>
      <w:r>
        <w:rPr>
          <w:rFonts w:hint="eastAsia"/>
        </w:rPr>
        <w:t xml:space="preserve"> </w:t>
      </w:r>
      <w:r>
        <w:rPr>
          <w:rFonts w:hint="eastAsia"/>
        </w:rPr>
        <w:t>這是剛剛將</w:t>
      </w:r>
      <w:r>
        <w:rPr>
          <w:rFonts w:hint="eastAsia"/>
        </w:rPr>
        <w:t xml:space="preserve">day of year </w:t>
      </w:r>
      <w:r>
        <w:rPr>
          <w:rFonts w:hint="eastAsia"/>
        </w:rPr>
        <w:t>轉成</w:t>
      </w:r>
      <w:r>
        <w:rPr>
          <w:rFonts w:hint="eastAsia"/>
        </w:rPr>
        <w:t>1-365</w:t>
      </w:r>
      <w:r>
        <w:rPr>
          <w:rFonts w:hint="eastAsia"/>
        </w:rPr>
        <w:t>的情況</w:t>
      </w:r>
    </w:p>
    <w:p w14:paraId="3B017760" w14:textId="305E3259" w:rsidR="00CD7BE9" w:rsidRDefault="00CD7BE9" w:rsidP="007A4C2B">
      <w:r>
        <w:t>M</w:t>
      </w:r>
      <w:r>
        <w:rPr>
          <w:rFonts w:hint="eastAsia"/>
        </w:rPr>
        <w:t>ape</w:t>
      </w:r>
      <w:r>
        <w:rPr>
          <w:rFonts w:hint="eastAsia"/>
        </w:rPr>
        <w:t>更差</w:t>
      </w:r>
      <w:r>
        <w:rPr>
          <w:rFonts w:hint="eastAsia"/>
        </w:rPr>
        <w:t xml:space="preserve"> </w:t>
      </w:r>
    </w:p>
    <w:tbl>
      <w:tblPr>
        <w:tblStyle w:val="aa"/>
        <w:tblW w:w="0" w:type="auto"/>
        <w:tblLook w:val="04A0" w:firstRow="1" w:lastRow="0" w:firstColumn="1" w:lastColumn="0" w:noHBand="0" w:noVBand="1"/>
      </w:tblPr>
      <w:tblGrid>
        <w:gridCol w:w="8526"/>
      </w:tblGrid>
      <w:tr w:rsidR="00CD7BE9" w14:paraId="0C5C9CBF" w14:textId="77777777" w:rsidTr="00CD7BE9">
        <w:tc>
          <w:tcPr>
            <w:tcW w:w="8362" w:type="dxa"/>
          </w:tcPr>
          <w:p w14:paraId="2A474CDE" w14:textId="4F13ED7B" w:rsidR="00CD7BE9" w:rsidRDefault="00CD7BE9" w:rsidP="007A4C2B">
            <w:r w:rsidRPr="00CD7BE9">
              <w:rPr>
                <w:noProof/>
              </w:rPr>
              <w:lastRenderedPageBreak/>
              <w:drawing>
                <wp:inline distT="0" distB="0" distL="0" distR="0" wp14:anchorId="4A8A63EC" wp14:editId="349E9D37">
                  <wp:extent cx="5274129" cy="2188028"/>
                  <wp:effectExtent l="0" t="0" r="3175" b="317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129" cy="2188028"/>
                          </a:xfrm>
                          <a:prstGeom prst="rect">
                            <a:avLst/>
                          </a:prstGeom>
                        </pic:spPr>
                      </pic:pic>
                    </a:graphicData>
                  </a:graphic>
                </wp:inline>
              </w:drawing>
            </w:r>
          </w:p>
        </w:tc>
      </w:tr>
      <w:tr w:rsidR="00CD7BE9" w14:paraId="11620B6E" w14:textId="77777777" w:rsidTr="00CD7BE9">
        <w:tc>
          <w:tcPr>
            <w:tcW w:w="8362" w:type="dxa"/>
          </w:tcPr>
          <w:p w14:paraId="57F5F26C" w14:textId="4B289C04" w:rsidR="00CD7BE9" w:rsidRDefault="00CD7BE9" w:rsidP="007A4C2B">
            <w:r w:rsidRPr="00CD7BE9">
              <w:rPr>
                <w:noProof/>
              </w:rPr>
              <w:drawing>
                <wp:inline distT="0" distB="0" distL="0" distR="0" wp14:anchorId="6FF61746" wp14:editId="4FB903BD">
                  <wp:extent cx="5274129" cy="2220686"/>
                  <wp:effectExtent l="0" t="0" r="3175"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129" cy="2220686"/>
                          </a:xfrm>
                          <a:prstGeom prst="rect">
                            <a:avLst/>
                          </a:prstGeom>
                        </pic:spPr>
                      </pic:pic>
                    </a:graphicData>
                  </a:graphic>
                </wp:inline>
              </w:drawing>
            </w:r>
          </w:p>
        </w:tc>
      </w:tr>
      <w:tr w:rsidR="00CD7BE9" w14:paraId="05C2DC43" w14:textId="77777777" w:rsidTr="00CD7BE9">
        <w:tc>
          <w:tcPr>
            <w:tcW w:w="8362" w:type="dxa"/>
          </w:tcPr>
          <w:p w14:paraId="795D278A" w14:textId="2DC5E900" w:rsidR="00CD7BE9" w:rsidRDefault="00CD7BE9" w:rsidP="007A4C2B">
            <w:r w:rsidRPr="00CD7BE9">
              <w:rPr>
                <w:noProof/>
              </w:rPr>
              <w:drawing>
                <wp:inline distT="0" distB="0" distL="0" distR="0" wp14:anchorId="1C8875C6" wp14:editId="691A488D">
                  <wp:extent cx="5263243" cy="2068286"/>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63243" cy="2068286"/>
                          </a:xfrm>
                          <a:prstGeom prst="rect">
                            <a:avLst/>
                          </a:prstGeom>
                        </pic:spPr>
                      </pic:pic>
                    </a:graphicData>
                  </a:graphic>
                </wp:inline>
              </w:drawing>
            </w:r>
          </w:p>
        </w:tc>
      </w:tr>
    </w:tbl>
    <w:p w14:paraId="09AD6EB4" w14:textId="77777777" w:rsidR="00CD7BE9" w:rsidRDefault="00CD7BE9" w:rsidP="007A4C2B"/>
    <w:p w14:paraId="75B8FED9" w14:textId="77777777" w:rsidR="00CD7BE9" w:rsidRDefault="00CD7BE9" w:rsidP="007A4C2B"/>
    <w:p w14:paraId="06050ACA" w14:textId="7FDF44CA" w:rsidR="003C5215" w:rsidRDefault="003C5215" w:rsidP="007A4C2B">
      <w:r>
        <w:rPr>
          <w:rFonts w:hint="eastAsia"/>
        </w:rPr>
        <w:t>2</w:t>
      </w:r>
      <w:r>
        <w:t>020.02.19</w:t>
      </w:r>
    </w:p>
    <w:p w14:paraId="2FC45EDC" w14:textId="15128DF8" w:rsidR="00832F33" w:rsidRDefault="003C5215" w:rsidP="00CD7BE9">
      <w:pPr>
        <w:pStyle w:val="a7"/>
        <w:numPr>
          <w:ilvl w:val="0"/>
          <w:numId w:val="20"/>
        </w:numPr>
        <w:ind w:leftChars="0"/>
      </w:pPr>
      <w:r>
        <w:rPr>
          <w:rFonts w:hint="eastAsia"/>
        </w:rPr>
        <w:t>L</w:t>
      </w:r>
      <w:r>
        <w:t>oss</w:t>
      </w:r>
      <w:r>
        <w:rPr>
          <w:rFonts w:hint="eastAsia"/>
        </w:rPr>
        <w:t>及</w:t>
      </w:r>
      <w:r>
        <w:rPr>
          <w:rFonts w:hint="eastAsia"/>
        </w:rPr>
        <w:t>metrics</w:t>
      </w:r>
      <w:r>
        <w:rPr>
          <w:rFonts w:hint="eastAsia"/>
        </w:rPr>
        <w:t>的設定有試試別的。</w:t>
      </w:r>
      <w:r>
        <w:rPr>
          <w:rFonts w:hint="eastAsia"/>
        </w:rPr>
        <w:t>A</w:t>
      </w:r>
      <w:r>
        <w:t>ccuracy</w:t>
      </w:r>
      <w:r>
        <w:rPr>
          <w:rFonts w:hint="eastAsia"/>
        </w:rPr>
        <w:t>通常用在分類的問題。</w:t>
      </w:r>
      <w:r>
        <w:rPr>
          <w:rFonts w:hint="eastAsia"/>
        </w:rPr>
        <w:t>L</w:t>
      </w:r>
      <w:r>
        <w:t>oss</w:t>
      </w:r>
      <w:r>
        <w:rPr>
          <w:rFonts w:hint="eastAsia"/>
        </w:rPr>
        <w:t>可以回頭試試看</w:t>
      </w:r>
      <w:r>
        <w:rPr>
          <w:rFonts w:hint="eastAsia"/>
        </w:rPr>
        <w:t>MSE</w:t>
      </w:r>
      <w:r w:rsidR="00B640F5">
        <w:rPr>
          <w:rFonts w:hint="eastAsia"/>
        </w:rPr>
        <w:t xml:space="preserve"> o</w:t>
      </w:r>
      <w:r w:rsidR="00B640F5">
        <w:t>r MAE</w:t>
      </w:r>
      <w:r>
        <w:rPr>
          <w:rFonts w:hint="eastAsia"/>
        </w:rPr>
        <w:t>，先前是否是因沒有正規化的問題？</w:t>
      </w:r>
    </w:p>
    <w:p w14:paraId="335F0619" w14:textId="7E1CBE7B" w:rsidR="003C5215" w:rsidRDefault="00832F33" w:rsidP="00CD7BE9">
      <w:pPr>
        <w:pStyle w:val="a7"/>
        <w:numPr>
          <w:ilvl w:val="0"/>
          <w:numId w:val="20"/>
        </w:numPr>
        <w:ind w:leftChars="0"/>
      </w:pPr>
      <w:r>
        <w:rPr>
          <w:rFonts w:hint="eastAsia"/>
        </w:rPr>
        <w:t>湘婷在</w:t>
      </w:r>
      <w:r>
        <w:rPr>
          <w:rFonts w:hint="eastAsia"/>
        </w:rPr>
        <w:t>model.compile</w:t>
      </w:r>
      <w:r>
        <w:rPr>
          <w:rFonts w:hint="eastAsia"/>
        </w:rPr>
        <w:t>中沒有加</w:t>
      </w:r>
      <w:r>
        <w:rPr>
          <w:rFonts w:hint="eastAsia"/>
        </w:rPr>
        <w:t>metrics</w:t>
      </w:r>
      <w:r>
        <w:rPr>
          <w:rFonts w:hint="eastAsia"/>
        </w:rPr>
        <w:t>的選項，也可以跑。要試試看嗎？</w:t>
      </w:r>
    </w:p>
    <w:p w14:paraId="5E891521" w14:textId="77777777" w:rsidR="003C5215" w:rsidRDefault="003C5215" w:rsidP="007A4C2B"/>
    <w:p w14:paraId="0F8ED8C5" w14:textId="2A93DFFF" w:rsidR="00A71B54" w:rsidRDefault="00A71B54" w:rsidP="007A4C2B">
      <w:r>
        <w:rPr>
          <w:rFonts w:hint="eastAsia"/>
        </w:rPr>
        <w:t>2</w:t>
      </w:r>
      <w:r>
        <w:t>020.02.18 Hsu</w:t>
      </w:r>
    </w:p>
    <w:p w14:paraId="5BE03540" w14:textId="3B2F12E8" w:rsidR="00A71B54" w:rsidRDefault="00A71B54" w:rsidP="007A4C2B">
      <w:r>
        <w:rPr>
          <w:rFonts w:hint="eastAsia"/>
        </w:rPr>
        <w:lastRenderedPageBreak/>
        <w:t>如果相同參數設定之下，每次結果都不相同的話，就必須跑多次，然後取平均值。</w:t>
      </w:r>
    </w:p>
    <w:p w14:paraId="7BE2F121" w14:textId="69D74AA2" w:rsidR="00A71B54" w:rsidRDefault="000E7DBC" w:rsidP="007A4C2B">
      <w:r>
        <w:sym w:font="Wingdings" w:char="F0E0"/>
      </w:r>
      <w:r>
        <w:rPr>
          <w:rFonts w:hint="eastAsia"/>
        </w:rPr>
        <w:t xml:space="preserve"> </w:t>
      </w:r>
      <w:r>
        <w:rPr>
          <w:rFonts w:hint="eastAsia"/>
        </w:rPr>
        <w:t>以將實驗結果放入</w:t>
      </w:r>
      <w:r>
        <w:rPr>
          <w:rFonts w:hint="eastAsia"/>
        </w:rPr>
        <w:t>report</w:t>
      </w:r>
    </w:p>
    <w:p w14:paraId="5AFF7EC0" w14:textId="03A9437E" w:rsidR="00697F8B" w:rsidRDefault="00697F8B" w:rsidP="007A4C2B">
      <w:r>
        <w:rPr>
          <w:rFonts w:hint="eastAsia"/>
        </w:rPr>
        <w:t>2020.02.18 Zhi-Hong</w:t>
      </w:r>
    </w:p>
    <w:p w14:paraId="48DEE7B0" w14:textId="5C3DBFC1" w:rsidR="00697F8B" w:rsidRPr="00697F8B" w:rsidRDefault="00697F8B" w:rsidP="007A4C2B">
      <w:r>
        <w:rPr>
          <w:rFonts w:hint="eastAsia"/>
        </w:rPr>
        <w:t>我剛試了</w:t>
      </w:r>
      <w:r>
        <w:rPr>
          <w:rFonts w:hint="eastAsia"/>
        </w:rPr>
        <w:t xml:space="preserve"> </w:t>
      </w:r>
      <w:r>
        <w:rPr>
          <w:rFonts w:hint="eastAsia"/>
        </w:rPr>
        <w:t>不過不是</w:t>
      </w:r>
      <w:r>
        <w:rPr>
          <w:rFonts w:hint="eastAsia"/>
        </w:rPr>
        <w:t xml:space="preserve">1~365 </w:t>
      </w:r>
      <w:r>
        <w:rPr>
          <w:rFonts w:hint="eastAsia"/>
        </w:rPr>
        <w:t>而是冬夏至轉換</w:t>
      </w:r>
      <w:r>
        <w:rPr>
          <w:rFonts w:hint="eastAsia"/>
        </w:rPr>
        <w:t xml:space="preserve"> </w:t>
      </w:r>
      <w:r>
        <w:rPr>
          <w:rFonts w:hint="eastAsia"/>
        </w:rPr>
        <w:t>冬至為</w:t>
      </w:r>
      <w:r>
        <w:rPr>
          <w:rFonts w:hint="eastAsia"/>
        </w:rPr>
        <w:t xml:space="preserve">1 </w:t>
      </w:r>
      <w:r>
        <w:rPr>
          <w:rFonts w:hint="eastAsia"/>
        </w:rPr>
        <w:t>夏至最大</w:t>
      </w:r>
      <w:r>
        <w:rPr>
          <w:rFonts w:hint="eastAsia"/>
        </w:rPr>
        <w:t xml:space="preserve"> </w:t>
      </w:r>
      <w:r>
        <w:rPr>
          <w:rFonts w:hint="eastAsia"/>
        </w:rPr>
        <w:t>整體比較好點</w:t>
      </w:r>
      <w:r>
        <w:rPr>
          <w:rFonts w:hint="eastAsia"/>
        </w:rPr>
        <w:t xml:space="preserve"> </w:t>
      </w:r>
      <w:r>
        <w:rPr>
          <w:rFonts w:hint="eastAsia"/>
        </w:rPr>
        <w:t>但沒突破</w:t>
      </w:r>
      <w:r w:rsidR="005665B5">
        <w:rPr>
          <w:rFonts w:hint="eastAsia"/>
        </w:rPr>
        <w:t xml:space="preserve"> </w:t>
      </w:r>
      <w:r w:rsidR="005665B5">
        <w:rPr>
          <w:rFonts w:hint="eastAsia"/>
        </w:rPr>
        <w:t>我放在</w:t>
      </w:r>
      <w:r w:rsidR="005665B5">
        <w:rPr>
          <w:rFonts w:hint="eastAsia"/>
        </w:rPr>
        <w:t xml:space="preserve">skype </w:t>
      </w:r>
      <w:r w:rsidR="005665B5">
        <w:rPr>
          <w:rFonts w:hint="eastAsia"/>
        </w:rPr>
        <w:t>我要再多跑幾次確認確認</w:t>
      </w:r>
    </w:p>
    <w:p w14:paraId="16AE6824" w14:textId="77777777" w:rsidR="00697F8B" w:rsidRDefault="00697F8B" w:rsidP="007A4C2B"/>
    <w:p w14:paraId="62340C87" w14:textId="49317726" w:rsidR="00D45FD1" w:rsidRDefault="00D45FD1" w:rsidP="007A4C2B">
      <w:r>
        <w:rPr>
          <w:rFonts w:hint="eastAsia"/>
        </w:rPr>
        <w:t>2</w:t>
      </w:r>
      <w:r>
        <w:t>020.02.18 Hsu</w:t>
      </w:r>
    </w:p>
    <w:p w14:paraId="09B4C7FF" w14:textId="614D4547" w:rsidR="00D45FD1" w:rsidRDefault="00D45FD1" w:rsidP="007A4C2B">
      <w:r>
        <w:rPr>
          <w:rFonts w:hint="eastAsia"/>
        </w:rPr>
        <w:t>你的</w:t>
      </w:r>
      <w:r>
        <w:rPr>
          <w:rFonts w:hint="eastAsia"/>
        </w:rPr>
        <w:t>Day of year</w:t>
      </w:r>
      <w:r>
        <w:rPr>
          <w:rFonts w:hint="eastAsia"/>
        </w:rPr>
        <w:t>是</w:t>
      </w:r>
      <w:r>
        <w:rPr>
          <w:rFonts w:hint="eastAsia"/>
        </w:rPr>
        <w:t>1~1096</w:t>
      </w:r>
      <w:r>
        <w:rPr>
          <w:rFonts w:hint="eastAsia"/>
        </w:rPr>
        <w:t>？湘婷的</w:t>
      </w:r>
      <w:r>
        <w:rPr>
          <w:rFonts w:hint="eastAsia"/>
        </w:rPr>
        <w:t>Day of year</w:t>
      </w:r>
      <w:r>
        <w:rPr>
          <w:rFonts w:hint="eastAsia"/>
        </w:rPr>
        <w:t>是用</w:t>
      </w:r>
      <w:r>
        <w:rPr>
          <w:rFonts w:hint="eastAsia"/>
        </w:rPr>
        <w:t>1~365</w:t>
      </w:r>
      <w:r>
        <w:rPr>
          <w:rFonts w:hint="eastAsia"/>
        </w:rPr>
        <w:t>，使用這樣的結果比沒有用</w:t>
      </w:r>
      <w:r>
        <w:rPr>
          <w:rFonts w:hint="eastAsia"/>
        </w:rPr>
        <w:t>Day of year</w:t>
      </w:r>
      <w:r>
        <w:rPr>
          <w:rFonts w:hint="eastAsia"/>
        </w:rPr>
        <w:t>的結果還好。你要試試看嗎？</w:t>
      </w:r>
    </w:p>
    <w:p w14:paraId="1A7AC776" w14:textId="77777777" w:rsidR="00D45FD1" w:rsidRDefault="00D45FD1" w:rsidP="007A4C2B"/>
    <w:p w14:paraId="5E2BA1C2" w14:textId="6856BA40" w:rsidR="0058750A" w:rsidRDefault="00FB68D0" w:rsidP="007A4C2B">
      <w:r>
        <w:rPr>
          <w:rFonts w:hint="eastAsia"/>
        </w:rPr>
        <w:t>2</w:t>
      </w:r>
      <w:r>
        <w:t>020.02.18 Hsu</w:t>
      </w:r>
    </w:p>
    <w:p w14:paraId="2E63D1F2" w14:textId="0D1F3742" w:rsidR="00FB68D0" w:rsidRDefault="00FB68D0" w:rsidP="007A4C2B">
      <w:r>
        <w:rPr>
          <w:rFonts w:hint="eastAsia"/>
        </w:rPr>
        <w:t>請將最優的結果以紅色字體顯目呈現。</w:t>
      </w:r>
    </w:p>
    <w:p w14:paraId="536E5A9C" w14:textId="77777777" w:rsidR="00FB68D0" w:rsidRDefault="00FB68D0" w:rsidP="007A4C2B"/>
    <w:p w14:paraId="33C4868E" w14:textId="3DEB2576" w:rsidR="0058750A" w:rsidRDefault="0058750A" w:rsidP="007A4C2B">
      <w:r>
        <w:t>2020.02.18 Hsu</w:t>
      </w:r>
    </w:p>
    <w:p w14:paraId="0108E58E" w14:textId="5995DA08" w:rsidR="0058750A" w:rsidRDefault="008B41E8" w:rsidP="007A4C2B">
      <w:r>
        <w:rPr>
          <w:rFonts w:hint="eastAsia"/>
        </w:rPr>
        <w:t>這幾天的實驗很有參考價值。</w:t>
      </w:r>
      <w:r w:rsidR="0058750A">
        <w:rPr>
          <w:rFonts w:hint="eastAsia"/>
        </w:rPr>
        <w:t>請將這幾天的實驗結果彙整記錄在下表。並設定</w:t>
      </w:r>
      <w:r w:rsidR="0058750A">
        <w:t>”</w:t>
      </w:r>
      <w:r w:rsidR="0058750A">
        <w:rPr>
          <w:rFonts w:hint="eastAsia"/>
        </w:rPr>
        <w:t>標題</w:t>
      </w:r>
      <w:r w:rsidR="0058750A">
        <w:t>”</w:t>
      </w:r>
      <w:r w:rsidR="0058750A">
        <w:rPr>
          <w:rFonts w:hint="eastAsia"/>
        </w:rPr>
        <w:t>，</w:t>
      </w:r>
      <w:r w:rsidR="00391473">
        <w:rPr>
          <w:rFonts w:hint="eastAsia"/>
        </w:rPr>
        <w:t>以利</w:t>
      </w:r>
      <w:r w:rsidR="0006122F">
        <w:rPr>
          <w:rFonts w:hint="eastAsia"/>
        </w:rPr>
        <w:t>在</w:t>
      </w:r>
      <w:r w:rsidR="0058750A">
        <w:rPr>
          <w:rFonts w:hint="eastAsia"/>
        </w:rPr>
        <w:t>功能視窗內直接點選，</w:t>
      </w:r>
      <w:r w:rsidR="00391473">
        <w:rPr>
          <w:rFonts w:hint="eastAsia"/>
        </w:rPr>
        <w:t>方便</w:t>
      </w:r>
      <w:r w:rsidR="006134B4">
        <w:rPr>
          <w:rFonts w:hint="eastAsia"/>
        </w:rPr>
        <w:t>日後</w:t>
      </w:r>
      <w:r w:rsidR="0058750A">
        <w:rPr>
          <w:rFonts w:hint="eastAsia"/>
        </w:rPr>
        <w:t>瀏覽。</w:t>
      </w:r>
    </w:p>
    <w:p w14:paraId="3D48F866" w14:textId="77777777" w:rsidR="0058750A" w:rsidRDefault="0058750A" w:rsidP="007A4C2B"/>
    <w:p w14:paraId="632A32B7" w14:textId="4EA9B697" w:rsidR="0058750A" w:rsidRDefault="0058750A" w:rsidP="001C7900">
      <w:pPr>
        <w:jc w:val="center"/>
        <w:outlineLvl w:val="0"/>
      </w:pPr>
      <w:r>
        <w:rPr>
          <w:rFonts w:hint="eastAsia"/>
        </w:rPr>
        <w:t>預測未來七天工業用電實驗結果</w:t>
      </w:r>
      <w:r w:rsidR="001C7900">
        <w:rPr>
          <w:rFonts w:hint="eastAsia"/>
        </w:rPr>
        <w:t xml:space="preserve"> - ANN</w:t>
      </w:r>
    </w:p>
    <w:tbl>
      <w:tblPr>
        <w:tblStyle w:val="aa"/>
        <w:tblW w:w="0" w:type="auto"/>
        <w:tblLook w:val="04A0" w:firstRow="1" w:lastRow="0" w:firstColumn="1" w:lastColumn="0" w:noHBand="0" w:noVBand="1"/>
      </w:tblPr>
      <w:tblGrid>
        <w:gridCol w:w="5929"/>
        <w:gridCol w:w="969"/>
        <w:gridCol w:w="821"/>
        <w:gridCol w:w="803"/>
      </w:tblGrid>
      <w:tr w:rsidR="008B622C" w14:paraId="3A4C74CF" w14:textId="77777777" w:rsidTr="00350B14">
        <w:tc>
          <w:tcPr>
            <w:tcW w:w="5929" w:type="dxa"/>
          </w:tcPr>
          <w:p w14:paraId="58F0E361" w14:textId="6464B913" w:rsidR="008B622C" w:rsidRPr="008B622C" w:rsidRDefault="008B622C">
            <w:pPr>
              <w:jc w:val="center"/>
              <w:rPr>
                <w:b/>
                <w:bCs/>
              </w:rPr>
            </w:pPr>
            <w:r w:rsidRPr="008868A6">
              <w:rPr>
                <w:rFonts w:hint="eastAsia"/>
                <w:b/>
                <w:bCs/>
              </w:rPr>
              <w:t>實驗設計</w:t>
            </w:r>
            <w:r w:rsidRPr="008868A6">
              <w:rPr>
                <w:b/>
                <w:bCs/>
              </w:rPr>
              <w:t>(</w:t>
            </w:r>
            <w:r w:rsidRPr="008868A6">
              <w:rPr>
                <w:rFonts w:hint="eastAsia"/>
                <w:b/>
                <w:bCs/>
              </w:rPr>
              <w:t>參數設定</w:t>
            </w:r>
            <w:r w:rsidRPr="008868A6">
              <w:rPr>
                <w:b/>
                <w:bCs/>
              </w:rPr>
              <w:t>)</w:t>
            </w:r>
          </w:p>
        </w:tc>
        <w:tc>
          <w:tcPr>
            <w:tcW w:w="969" w:type="dxa"/>
          </w:tcPr>
          <w:p w14:paraId="7F8B54BB" w14:textId="3DE390A8" w:rsidR="008B622C" w:rsidRPr="008B622C" w:rsidRDefault="008B622C" w:rsidP="008B622C">
            <w:pPr>
              <w:jc w:val="center"/>
              <w:rPr>
                <w:b/>
                <w:bCs/>
              </w:rPr>
            </w:pPr>
            <w:r>
              <w:rPr>
                <w:b/>
                <w:bCs/>
              </w:rPr>
              <w:t>O</w:t>
            </w:r>
            <w:r>
              <w:rPr>
                <w:rFonts w:hint="eastAsia"/>
                <w:b/>
                <w:bCs/>
              </w:rPr>
              <w:t>utput time</w:t>
            </w:r>
          </w:p>
        </w:tc>
        <w:tc>
          <w:tcPr>
            <w:tcW w:w="821" w:type="dxa"/>
          </w:tcPr>
          <w:p w14:paraId="3FE693F8" w14:textId="5F4CA659" w:rsidR="008B622C" w:rsidRPr="0058750A" w:rsidRDefault="008B622C" w:rsidP="0058750A">
            <w:pPr>
              <w:jc w:val="center"/>
              <w:rPr>
                <w:b/>
                <w:bCs/>
              </w:rPr>
            </w:pPr>
            <w:r>
              <w:rPr>
                <w:rFonts w:hint="eastAsia"/>
                <w:b/>
                <w:bCs/>
              </w:rPr>
              <w:t>MAPE</w:t>
            </w:r>
          </w:p>
        </w:tc>
        <w:tc>
          <w:tcPr>
            <w:tcW w:w="803" w:type="dxa"/>
          </w:tcPr>
          <w:p w14:paraId="1F3E7648" w14:textId="25ADE03C" w:rsidR="008B622C" w:rsidRPr="008B622C" w:rsidRDefault="008B622C" w:rsidP="008B622C">
            <w:pPr>
              <w:jc w:val="center"/>
              <w:rPr>
                <w:b/>
                <w:bCs/>
              </w:rPr>
            </w:pPr>
            <w:r>
              <w:rPr>
                <w:rFonts w:hint="eastAsia"/>
                <w:b/>
                <w:bCs/>
              </w:rPr>
              <w:t>RMSE</w:t>
            </w:r>
          </w:p>
        </w:tc>
      </w:tr>
      <w:tr w:rsidR="008B622C" w14:paraId="19E3F7F1" w14:textId="77777777" w:rsidTr="00350B14">
        <w:tc>
          <w:tcPr>
            <w:tcW w:w="5929" w:type="dxa"/>
          </w:tcPr>
          <w:p w14:paraId="2D7CCF8F" w14:textId="77777777" w:rsidR="008B622C" w:rsidRDefault="008B622C" w:rsidP="008B622C">
            <w:r>
              <w:rPr>
                <w:rFonts w:hint="eastAsia"/>
              </w:rPr>
              <w:t>備註</w:t>
            </w:r>
            <w:r>
              <w:rPr>
                <w:rFonts w:hint="eastAsia"/>
              </w:rPr>
              <w:t>:</w:t>
            </w:r>
          </w:p>
          <w:p w14:paraId="59706F43" w14:textId="77777777" w:rsidR="008B622C" w:rsidRDefault="008B622C" w:rsidP="008B622C">
            <w:pPr>
              <w:ind w:firstLineChars="100" w:firstLine="240"/>
            </w:pPr>
            <w:r>
              <w:rPr>
                <w:rFonts w:hint="eastAsia"/>
              </w:rPr>
              <w:t>use max(training data) normalization</w:t>
            </w:r>
          </w:p>
          <w:p w14:paraId="61571F49" w14:textId="3AD4572B" w:rsidR="008B622C" w:rsidRDefault="008B622C" w:rsidP="008B622C">
            <w:pPr>
              <w:ind w:firstLineChars="100" w:firstLine="240"/>
            </w:pPr>
            <w:r>
              <w:rPr>
                <w:rFonts w:hint="eastAsia"/>
              </w:rPr>
              <w:t>no have day of year</w:t>
            </w:r>
          </w:p>
          <w:p w14:paraId="7F20E27C" w14:textId="4F4CBE1E" w:rsidR="008B622C" w:rsidRDefault="00350B14" w:rsidP="008B622C">
            <w:r>
              <w:rPr>
                <w:rFonts w:hint="eastAsia"/>
              </w:rPr>
              <w:t>Model structure</w:t>
            </w:r>
            <w:r w:rsidR="008B622C">
              <w:rPr>
                <w:rFonts w:hint="eastAsia"/>
              </w:rPr>
              <w:t>:</w:t>
            </w:r>
          </w:p>
          <w:p w14:paraId="110EA4AE" w14:textId="3F8E5DAC" w:rsidR="008B622C" w:rsidRDefault="008B622C" w:rsidP="008B622C">
            <w:r w:rsidRPr="008B622C">
              <w:rPr>
                <w:noProof/>
              </w:rPr>
              <w:drawing>
                <wp:inline distT="0" distB="0" distL="0" distR="0" wp14:anchorId="2E254405" wp14:editId="333FF185">
                  <wp:extent cx="3627120" cy="1178560"/>
                  <wp:effectExtent l="0" t="0" r="0" b="25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27120" cy="1178560"/>
                          </a:xfrm>
                          <a:prstGeom prst="rect">
                            <a:avLst/>
                          </a:prstGeom>
                        </pic:spPr>
                      </pic:pic>
                    </a:graphicData>
                  </a:graphic>
                </wp:inline>
              </w:drawing>
            </w:r>
          </w:p>
        </w:tc>
        <w:tc>
          <w:tcPr>
            <w:tcW w:w="969" w:type="dxa"/>
          </w:tcPr>
          <w:p w14:paraId="60BB7C9C" w14:textId="77777777" w:rsidR="008B622C" w:rsidRDefault="00350B14" w:rsidP="007A4C2B">
            <w:r>
              <w:rPr>
                <w:rFonts w:hint="eastAsia"/>
              </w:rPr>
              <w:t>2-1</w:t>
            </w:r>
          </w:p>
          <w:p w14:paraId="3D1B396E" w14:textId="77777777" w:rsidR="00350B14" w:rsidRDefault="00350B14" w:rsidP="007A4C2B">
            <w:r>
              <w:rPr>
                <w:rFonts w:hint="eastAsia"/>
              </w:rPr>
              <w:t>3-2</w:t>
            </w:r>
          </w:p>
          <w:p w14:paraId="3FB81455" w14:textId="3477B24C" w:rsidR="00350B14" w:rsidRDefault="00350B14" w:rsidP="007A4C2B">
            <w:r w:rsidRPr="00776351">
              <w:rPr>
                <w:rFonts w:hint="eastAsia"/>
                <w:color w:val="FF0000"/>
              </w:rPr>
              <w:t>1-7</w:t>
            </w:r>
          </w:p>
        </w:tc>
        <w:tc>
          <w:tcPr>
            <w:tcW w:w="821" w:type="dxa"/>
          </w:tcPr>
          <w:p w14:paraId="76AFFE7C" w14:textId="77777777" w:rsidR="008B622C" w:rsidRDefault="00350B14" w:rsidP="007A4C2B">
            <w:r>
              <w:rPr>
                <w:rFonts w:hint="eastAsia"/>
              </w:rPr>
              <w:t>5.84%</w:t>
            </w:r>
          </w:p>
          <w:p w14:paraId="087B92C1" w14:textId="77777777" w:rsidR="00350B14" w:rsidRDefault="00350B14" w:rsidP="007A4C2B">
            <w:r>
              <w:rPr>
                <w:rFonts w:hint="eastAsia"/>
              </w:rPr>
              <w:t>6.24%</w:t>
            </w:r>
          </w:p>
          <w:p w14:paraId="7A2ABDD7" w14:textId="07B99E0E" w:rsidR="00350B14" w:rsidRDefault="00350B14" w:rsidP="007A4C2B">
            <w:r w:rsidRPr="00776351">
              <w:rPr>
                <w:rFonts w:hint="eastAsia"/>
                <w:color w:val="FF0000"/>
              </w:rPr>
              <w:t>5.74%</w:t>
            </w:r>
          </w:p>
        </w:tc>
        <w:tc>
          <w:tcPr>
            <w:tcW w:w="803" w:type="dxa"/>
          </w:tcPr>
          <w:p w14:paraId="45BB3F7F" w14:textId="77777777" w:rsidR="008B622C" w:rsidRDefault="00350B14" w:rsidP="007A4C2B">
            <w:r>
              <w:rPr>
                <w:rFonts w:hint="eastAsia"/>
              </w:rPr>
              <w:t>23.81</w:t>
            </w:r>
          </w:p>
          <w:p w14:paraId="76F12B71" w14:textId="77777777" w:rsidR="00350B14" w:rsidRDefault="00350B14" w:rsidP="007A4C2B">
            <w:r>
              <w:rPr>
                <w:rFonts w:hint="eastAsia"/>
              </w:rPr>
              <w:t>25.37</w:t>
            </w:r>
          </w:p>
          <w:p w14:paraId="13F0D9E6" w14:textId="1D1C7C46" w:rsidR="00350B14" w:rsidRDefault="00350B14" w:rsidP="007A4C2B">
            <w:r w:rsidRPr="00776351">
              <w:rPr>
                <w:rFonts w:hint="eastAsia"/>
                <w:color w:val="FF0000"/>
              </w:rPr>
              <w:t>23.56</w:t>
            </w:r>
          </w:p>
        </w:tc>
      </w:tr>
      <w:tr w:rsidR="00350B14" w14:paraId="1DE10A56" w14:textId="77777777" w:rsidTr="00350B14">
        <w:tc>
          <w:tcPr>
            <w:tcW w:w="5929" w:type="dxa"/>
          </w:tcPr>
          <w:p w14:paraId="77945DDB" w14:textId="77777777" w:rsidR="00350B14" w:rsidRDefault="00350B14" w:rsidP="00687049">
            <w:r>
              <w:rPr>
                <w:rFonts w:hint="eastAsia"/>
              </w:rPr>
              <w:t>備註</w:t>
            </w:r>
            <w:r>
              <w:rPr>
                <w:rFonts w:hint="eastAsia"/>
              </w:rPr>
              <w:t>:</w:t>
            </w:r>
          </w:p>
          <w:p w14:paraId="18BD20F1" w14:textId="4DCE9B29" w:rsidR="001C7900" w:rsidRDefault="00350B14" w:rsidP="001C7900">
            <w:pPr>
              <w:ind w:firstLineChars="100" w:firstLine="240"/>
            </w:pPr>
            <w:r>
              <w:rPr>
                <w:rFonts w:hint="eastAsia"/>
              </w:rPr>
              <w:t xml:space="preserve">use </w:t>
            </w:r>
            <w:r w:rsidR="001C7900">
              <w:rPr>
                <w:rFonts w:hint="eastAsia"/>
              </w:rPr>
              <w:t>minmax(training data) normalization</w:t>
            </w:r>
          </w:p>
          <w:p w14:paraId="12ED4B5A" w14:textId="6D3EAE99" w:rsidR="00350B14" w:rsidRDefault="00350B14" w:rsidP="00687049">
            <w:pPr>
              <w:ind w:firstLineChars="100" w:firstLine="240"/>
            </w:pPr>
            <w:r>
              <w:rPr>
                <w:rFonts w:hint="eastAsia"/>
              </w:rPr>
              <w:t>no have day of year</w:t>
            </w:r>
          </w:p>
          <w:p w14:paraId="34707431" w14:textId="77777777" w:rsidR="00350B14" w:rsidRDefault="00350B14" w:rsidP="00687049">
            <w:r>
              <w:rPr>
                <w:rFonts w:hint="eastAsia"/>
              </w:rPr>
              <w:t>Model structure:</w:t>
            </w:r>
          </w:p>
          <w:p w14:paraId="59002519" w14:textId="1223DC49" w:rsidR="00350B14" w:rsidRDefault="001C7900" w:rsidP="008B622C">
            <w:r w:rsidRPr="001C7900">
              <w:rPr>
                <w:noProof/>
              </w:rPr>
              <w:lastRenderedPageBreak/>
              <w:drawing>
                <wp:inline distT="0" distB="0" distL="0" distR="0" wp14:anchorId="04C6A248" wp14:editId="4B786DD6">
                  <wp:extent cx="3628292" cy="1131277"/>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28292" cy="1131277"/>
                          </a:xfrm>
                          <a:prstGeom prst="rect">
                            <a:avLst/>
                          </a:prstGeom>
                        </pic:spPr>
                      </pic:pic>
                    </a:graphicData>
                  </a:graphic>
                </wp:inline>
              </w:drawing>
            </w:r>
          </w:p>
        </w:tc>
        <w:tc>
          <w:tcPr>
            <w:tcW w:w="969" w:type="dxa"/>
          </w:tcPr>
          <w:p w14:paraId="5C8FDF55" w14:textId="77777777" w:rsidR="001C7900" w:rsidRPr="00776351" w:rsidRDefault="001C7900" w:rsidP="001C7900">
            <w:pPr>
              <w:rPr>
                <w:color w:val="FF0000"/>
              </w:rPr>
            </w:pPr>
            <w:r w:rsidRPr="00776351">
              <w:rPr>
                <w:rFonts w:hint="eastAsia"/>
                <w:color w:val="FF0000"/>
              </w:rPr>
              <w:lastRenderedPageBreak/>
              <w:t>2-1</w:t>
            </w:r>
          </w:p>
          <w:p w14:paraId="1677A1AA" w14:textId="77777777" w:rsidR="001C7900" w:rsidRDefault="001C7900" w:rsidP="001C7900">
            <w:r>
              <w:rPr>
                <w:rFonts w:hint="eastAsia"/>
              </w:rPr>
              <w:t>3-2</w:t>
            </w:r>
          </w:p>
          <w:p w14:paraId="759C0ECA" w14:textId="0681ABD0" w:rsidR="00350B14" w:rsidRDefault="001C7900" w:rsidP="001C7900">
            <w:r>
              <w:rPr>
                <w:rFonts w:hint="eastAsia"/>
              </w:rPr>
              <w:t>1-7</w:t>
            </w:r>
          </w:p>
        </w:tc>
        <w:tc>
          <w:tcPr>
            <w:tcW w:w="821" w:type="dxa"/>
          </w:tcPr>
          <w:p w14:paraId="2C60186F" w14:textId="77777777" w:rsidR="00350B14" w:rsidRPr="00776351" w:rsidRDefault="001C7900" w:rsidP="007A4C2B">
            <w:pPr>
              <w:rPr>
                <w:color w:val="FF0000"/>
              </w:rPr>
            </w:pPr>
            <w:r w:rsidRPr="00776351">
              <w:rPr>
                <w:rFonts w:hint="eastAsia"/>
                <w:color w:val="FF0000"/>
              </w:rPr>
              <w:t>5.60%</w:t>
            </w:r>
          </w:p>
          <w:p w14:paraId="7D961B95" w14:textId="77777777" w:rsidR="001C7900" w:rsidRDefault="001C7900" w:rsidP="007A4C2B">
            <w:r>
              <w:rPr>
                <w:rFonts w:hint="eastAsia"/>
              </w:rPr>
              <w:t>6.19%</w:t>
            </w:r>
          </w:p>
          <w:p w14:paraId="7EF04BFF" w14:textId="5FBA0DA8" w:rsidR="001C7900" w:rsidRDefault="001C7900" w:rsidP="007A4C2B">
            <w:r>
              <w:rPr>
                <w:rFonts w:hint="eastAsia"/>
              </w:rPr>
              <w:t>5.98%</w:t>
            </w:r>
          </w:p>
        </w:tc>
        <w:tc>
          <w:tcPr>
            <w:tcW w:w="803" w:type="dxa"/>
          </w:tcPr>
          <w:p w14:paraId="7FAAC4BD" w14:textId="77777777" w:rsidR="00350B14" w:rsidRDefault="001C7900" w:rsidP="007A4C2B">
            <w:r w:rsidRPr="00776351">
              <w:rPr>
                <w:rFonts w:hint="eastAsia"/>
                <w:color w:val="FF0000"/>
              </w:rPr>
              <w:t>22.46</w:t>
            </w:r>
          </w:p>
          <w:p w14:paraId="554A7747" w14:textId="77777777" w:rsidR="001C7900" w:rsidRDefault="001C7900" w:rsidP="007A4C2B">
            <w:r>
              <w:rPr>
                <w:rFonts w:hint="eastAsia"/>
              </w:rPr>
              <w:t>24.66</w:t>
            </w:r>
          </w:p>
          <w:p w14:paraId="63A07623" w14:textId="7E6AC5A1" w:rsidR="001C7900" w:rsidRDefault="001C7900" w:rsidP="007A4C2B">
            <w:r>
              <w:rPr>
                <w:rFonts w:hint="eastAsia"/>
              </w:rPr>
              <w:t>24.44</w:t>
            </w:r>
          </w:p>
        </w:tc>
      </w:tr>
      <w:tr w:rsidR="00350B14" w14:paraId="78A0B160" w14:textId="77777777" w:rsidTr="00350B14">
        <w:tc>
          <w:tcPr>
            <w:tcW w:w="5929" w:type="dxa"/>
          </w:tcPr>
          <w:p w14:paraId="21338101" w14:textId="24CEB8EF" w:rsidR="00350B14" w:rsidRDefault="00350B14" w:rsidP="00350B14">
            <w:r>
              <w:rPr>
                <w:rFonts w:hint="eastAsia"/>
              </w:rPr>
              <w:t>備註</w:t>
            </w:r>
            <w:r>
              <w:rPr>
                <w:rFonts w:hint="eastAsia"/>
              </w:rPr>
              <w:t>:</w:t>
            </w:r>
          </w:p>
          <w:p w14:paraId="4FE8DA6E" w14:textId="60DC6720" w:rsidR="00350B14" w:rsidRDefault="00350B14" w:rsidP="00350B14">
            <w:pPr>
              <w:ind w:firstLineChars="100" w:firstLine="240"/>
            </w:pPr>
            <w:r>
              <w:rPr>
                <w:rFonts w:hint="eastAsia"/>
              </w:rPr>
              <w:t>use minmax(All dataset) normalization</w:t>
            </w:r>
          </w:p>
          <w:p w14:paraId="33108A59" w14:textId="77777777" w:rsidR="00350B14" w:rsidRDefault="00350B14" w:rsidP="00350B14">
            <w:pPr>
              <w:ind w:firstLineChars="100" w:firstLine="240"/>
            </w:pPr>
            <w:r>
              <w:rPr>
                <w:rFonts w:hint="eastAsia"/>
              </w:rPr>
              <w:t>no have day of year</w:t>
            </w:r>
          </w:p>
          <w:p w14:paraId="02AF9A90" w14:textId="77777777" w:rsidR="00350B14" w:rsidRDefault="00350B14" w:rsidP="007A4C2B">
            <w:r>
              <w:rPr>
                <w:rFonts w:hint="eastAsia"/>
              </w:rPr>
              <w:t>Model structure:</w:t>
            </w:r>
          </w:p>
          <w:p w14:paraId="48596D70" w14:textId="307A7D7F" w:rsidR="00350B14" w:rsidRDefault="00350B14" w:rsidP="007A4C2B">
            <w:r w:rsidRPr="008B622C">
              <w:rPr>
                <w:noProof/>
              </w:rPr>
              <w:drawing>
                <wp:inline distT="0" distB="0" distL="0" distR="0" wp14:anchorId="662D2D14" wp14:editId="6E273E17">
                  <wp:extent cx="3627120" cy="1178560"/>
                  <wp:effectExtent l="0" t="0" r="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627120" cy="1178560"/>
                          </a:xfrm>
                          <a:prstGeom prst="rect">
                            <a:avLst/>
                          </a:prstGeom>
                        </pic:spPr>
                      </pic:pic>
                    </a:graphicData>
                  </a:graphic>
                </wp:inline>
              </w:drawing>
            </w:r>
          </w:p>
        </w:tc>
        <w:tc>
          <w:tcPr>
            <w:tcW w:w="969" w:type="dxa"/>
          </w:tcPr>
          <w:p w14:paraId="7285F2C9" w14:textId="77777777" w:rsidR="00350B14" w:rsidRDefault="00350B14" w:rsidP="007A4C2B">
            <w:r>
              <w:rPr>
                <w:rFonts w:hint="eastAsia"/>
              </w:rPr>
              <w:t>2-1</w:t>
            </w:r>
          </w:p>
          <w:p w14:paraId="2D73626F" w14:textId="77777777" w:rsidR="00350B14" w:rsidRDefault="00350B14" w:rsidP="007A4C2B">
            <w:r>
              <w:rPr>
                <w:rFonts w:hint="eastAsia"/>
              </w:rPr>
              <w:t>3-2</w:t>
            </w:r>
          </w:p>
          <w:p w14:paraId="2621CEF7" w14:textId="4FE9F489" w:rsidR="00350B14" w:rsidRDefault="00350B14" w:rsidP="007A4C2B">
            <w:r w:rsidRPr="00776351">
              <w:rPr>
                <w:rFonts w:hint="eastAsia"/>
                <w:color w:val="FF0000"/>
              </w:rPr>
              <w:t>1-7</w:t>
            </w:r>
          </w:p>
        </w:tc>
        <w:tc>
          <w:tcPr>
            <w:tcW w:w="821" w:type="dxa"/>
          </w:tcPr>
          <w:p w14:paraId="641393B5" w14:textId="77777777" w:rsidR="00350B14" w:rsidRDefault="00350B14" w:rsidP="007A4C2B">
            <w:r>
              <w:rPr>
                <w:rFonts w:hint="eastAsia"/>
              </w:rPr>
              <w:t>5.60%</w:t>
            </w:r>
          </w:p>
          <w:p w14:paraId="5E167FD6" w14:textId="77777777" w:rsidR="00350B14" w:rsidRDefault="00350B14" w:rsidP="007A4C2B">
            <w:r>
              <w:rPr>
                <w:rFonts w:hint="eastAsia"/>
              </w:rPr>
              <w:t>5.91%</w:t>
            </w:r>
          </w:p>
          <w:p w14:paraId="2D2CA29A" w14:textId="64D1189F" w:rsidR="00350B14" w:rsidRDefault="00350B14" w:rsidP="007A4C2B">
            <w:r w:rsidRPr="00776351">
              <w:rPr>
                <w:rFonts w:hint="eastAsia"/>
                <w:color w:val="FF0000"/>
              </w:rPr>
              <w:t>5.49%</w:t>
            </w:r>
          </w:p>
        </w:tc>
        <w:tc>
          <w:tcPr>
            <w:tcW w:w="803" w:type="dxa"/>
          </w:tcPr>
          <w:p w14:paraId="482F927D" w14:textId="41F5D124" w:rsidR="00350B14" w:rsidRDefault="00350B14" w:rsidP="007A4C2B">
            <w:r>
              <w:rPr>
                <w:rFonts w:hint="eastAsia"/>
              </w:rPr>
              <w:t>22.47</w:t>
            </w:r>
          </w:p>
          <w:p w14:paraId="44AA831F" w14:textId="5C7523A9" w:rsidR="00350B14" w:rsidRDefault="00350B14" w:rsidP="007A4C2B">
            <w:r>
              <w:rPr>
                <w:rFonts w:hint="eastAsia"/>
              </w:rPr>
              <w:t>23.81</w:t>
            </w:r>
          </w:p>
          <w:p w14:paraId="7A0DA5DB" w14:textId="621DAECF" w:rsidR="00350B14" w:rsidRDefault="00350B14" w:rsidP="007A4C2B">
            <w:r w:rsidRPr="00776351">
              <w:rPr>
                <w:rFonts w:hint="eastAsia"/>
                <w:color w:val="FF0000"/>
              </w:rPr>
              <w:t>22.64</w:t>
            </w:r>
          </w:p>
        </w:tc>
      </w:tr>
      <w:tr w:rsidR="00350B14" w14:paraId="3B9F5162" w14:textId="77777777" w:rsidTr="00350B14">
        <w:tc>
          <w:tcPr>
            <w:tcW w:w="5929" w:type="dxa"/>
          </w:tcPr>
          <w:p w14:paraId="1E67F168" w14:textId="77777777" w:rsidR="00350B14" w:rsidRDefault="00350B14" w:rsidP="00350B14">
            <w:r>
              <w:rPr>
                <w:rFonts w:hint="eastAsia"/>
              </w:rPr>
              <w:t>備註</w:t>
            </w:r>
            <w:r>
              <w:rPr>
                <w:rFonts w:hint="eastAsia"/>
              </w:rPr>
              <w:t>:</w:t>
            </w:r>
          </w:p>
          <w:p w14:paraId="14A4EDCA" w14:textId="39DD044D" w:rsidR="00350B14" w:rsidRDefault="00350B14" w:rsidP="00350B14">
            <w:pPr>
              <w:ind w:firstLineChars="100" w:firstLine="240"/>
            </w:pPr>
            <w:r>
              <w:t>N</w:t>
            </w:r>
            <w:r>
              <w:rPr>
                <w:rFonts w:hint="eastAsia"/>
              </w:rPr>
              <w:t>o use normalization</w:t>
            </w:r>
          </w:p>
          <w:p w14:paraId="16430B0B" w14:textId="22CF3C34" w:rsidR="00350B14" w:rsidRDefault="00350B14" w:rsidP="00350B14">
            <w:pPr>
              <w:ind w:firstLineChars="100" w:firstLine="240"/>
            </w:pPr>
            <w:r>
              <w:rPr>
                <w:rFonts w:hint="eastAsia"/>
              </w:rPr>
              <w:t>have day of year (1-1096)</w:t>
            </w:r>
          </w:p>
          <w:p w14:paraId="250B625D" w14:textId="77777777" w:rsidR="00350B14" w:rsidRDefault="00350B14" w:rsidP="00350B14">
            <w:r>
              <w:rPr>
                <w:rFonts w:hint="eastAsia"/>
              </w:rPr>
              <w:t>Model structure:</w:t>
            </w:r>
          </w:p>
          <w:p w14:paraId="0286715F" w14:textId="346A0594" w:rsidR="00350B14" w:rsidRDefault="001C7900" w:rsidP="007A4C2B">
            <w:r w:rsidRPr="001C7900">
              <w:rPr>
                <w:noProof/>
              </w:rPr>
              <w:drawing>
                <wp:inline distT="0" distB="0" distL="0" distR="0" wp14:anchorId="5CC89C37" wp14:editId="171DC073">
                  <wp:extent cx="3628292" cy="1131277"/>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628292" cy="1131277"/>
                          </a:xfrm>
                          <a:prstGeom prst="rect">
                            <a:avLst/>
                          </a:prstGeom>
                        </pic:spPr>
                      </pic:pic>
                    </a:graphicData>
                  </a:graphic>
                </wp:inline>
              </w:drawing>
            </w:r>
          </w:p>
        </w:tc>
        <w:tc>
          <w:tcPr>
            <w:tcW w:w="969" w:type="dxa"/>
          </w:tcPr>
          <w:p w14:paraId="50E26927" w14:textId="77777777" w:rsidR="00350B14" w:rsidRDefault="00350B14" w:rsidP="00350B14">
            <w:r>
              <w:rPr>
                <w:rFonts w:hint="eastAsia"/>
              </w:rPr>
              <w:t>2-1</w:t>
            </w:r>
          </w:p>
          <w:p w14:paraId="18E8D1C4" w14:textId="77777777" w:rsidR="00350B14" w:rsidRPr="00776351" w:rsidRDefault="00350B14" w:rsidP="00350B14">
            <w:pPr>
              <w:rPr>
                <w:color w:val="FF0000"/>
              </w:rPr>
            </w:pPr>
            <w:r w:rsidRPr="00776351">
              <w:rPr>
                <w:rFonts w:hint="eastAsia"/>
                <w:color w:val="FF0000"/>
              </w:rPr>
              <w:t>3-2</w:t>
            </w:r>
          </w:p>
          <w:p w14:paraId="6A87584A" w14:textId="36C40274" w:rsidR="00350B14" w:rsidRDefault="00350B14" w:rsidP="00350B14">
            <w:r>
              <w:rPr>
                <w:rFonts w:hint="eastAsia"/>
              </w:rPr>
              <w:t>1-7</w:t>
            </w:r>
          </w:p>
        </w:tc>
        <w:tc>
          <w:tcPr>
            <w:tcW w:w="821" w:type="dxa"/>
          </w:tcPr>
          <w:p w14:paraId="227B1073" w14:textId="77777777" w:rsidR="00350B14" w:rsidRDefault="00350B14" w:rsidP="007A4C2B">
            <w:r>
              <w:rPr>
                <w:rFonts w:hint="eastAsia"/>
              </w:rPr>
              <w:t>6.24</w:t>
            </w:r>
          </w:p>
          <w:p w14:paraId="44362E68" w14:textId="77777777" w:rsidR="00350B14" w:rsidRPr="00776351" w:rsidRDefault="00350B14" w:rsidP="007A4C2B">
            <w:pPr>
              <w:rPr>
                <w:color w:val="FF0000"/>
              </w:rPr>
            </w:pPr>
            <w:r w:rsidRPr="00776351">
              <w:rPr>
                <w:rFonts w:hint="eastAsia"/>
                <w:color w:val="FF0000"/>
              </w:rPr>
              <w:t>6.22</w:t>
            </w:r>
          </w:p>
          <w:p w14:paraId="14EEA87F" w14:textId="6D9F1CA0" w:rsidR="00350B14" w:rsidRDefault="00350B14" w:rsidP="007A4C2B">
            <w:r>
              <w:rPr>
                <w:rFonts w:hint="eastAsia"/>
              </w:rPr>
              <w:t>6.64</w:t>
            </w:r>
          </w:p>
        </w:tc>
        <w:tc>
          <w:tcPr>
            <w:tcW w:w="803" w:type="dxa"/>
          </w:tcPr>
          <w:p w14:paraId="36569C1C" w14:textId="77777777" w:rsidR="00350B14" w:rsidRDefault="00350B14" w:rsidP="007A4C2B">
            <w:r>
              <w:rPr>
                <w:rFonts w:hint="eastAsia"/>
              </w:rPr>
              <w:t>25.37</w:t>
            </w:r>
          </w:p>
          <w:p w14:paraId="33AFB8E9" w14:textId="77777777" w:rsidR="00350B14" w:rsidRPr="00776351" w:rsidRDefault="00350B14" w:rsidP="007A4C2B">
            <w:pPr>
              <w:rPr>
                <w:color w:val="FF0000"/>
              </w:rPr>
            </w:pPr>
            <w:r w:rsidRPr="00776351">
              <w:rPr>
                <w:rFonts w:hint="eastAsia"/>
                <w:color w:val="FF0000"/>
              </w:rPr>
              <w:t>25.59</w:t>
            </w:r>
          </w:p>
          <w:p w14:paraId="6552FC20" w14:textId="2A3034EB" w:rsidR="00350B14" w:rsidRDefault="00350B14" w:rsidP="007A4C2B">
            <w:r>
              <w:rPr>
                <w:rFonts w:hint="eastAsia"/>
              </w:rPr>
              <w:t>27.19</w:t>
            </w:r>
          </w:p>
        </w:tc>
      </w:tr>
    </w:tbl>
    <w:p w14:paraId="3BDE2EB4" w14:textId="77559B35" w:rsidR="0058750A" w:rsidRDefault="0058750A" w:rsidP="007A4C2B"/>
    <w:p w14:paraId="3D0DF0B1" w14:textId="77777777" w:rsidR="0058750A" w:rsidRDefault="0058750A" w:rsidP="007A4C2B"/>
    <w:p w14:paraId="7147F2E7" w14:textId="156AC397" w:rsidR="007A4C2B" w:rsidRDefault="007A4C2B" w:rsidP="007A4C2B">
      <w:r>
        <w:rPr>
          <w:rFonts w:hint="eastAsia"/>
        </w:rPr>
        <w:t>2020.02.18 Zhi-Hong</w:t>
      </w:r>
    </w:p>
    <w:p w14:paraId="0B376D43" w14:textId="04608D4D" w:rsidR="007A4C2B" w:rsidRDefault="007A4C2B" w:rsidP="002C175C">
      <w:r>
        <w:rPr>
          <w:rFonts w:hint="eastAsia"/>
        </w:rPr>
        <w:t>已新增使用</w:t>
      </w:r>
      <w:r>
        <w:rPr>
          <w:rFonts w:hint="eastAsia"/>
        </w:rPr>
        <w:t xml:space="preserve">feature / max(training data feature) </w:t>
      </w:r>
      <w:r>
        <w:rPr>
          <w:rFonts w:hint="eastAsia"/>
        </w:rPr>
        <w:t>正規化</w:t>
      </w:r>
      <w:r>
        <w:rPr>
          <w:rFonts w:hint="eastAsia"/>
        </w:rPr>
        <w:t>(</w:t>
      </w:r>
      <w:r>
        <w:rPr>
          <w:rFonts w:hint="eastAsia"/>
        </w:rPr>
        <w:t>不含</w:t>
      </w:r>
      <w:r>
        <w:rPr>
          <w:rFonts w:hint="eastAsia"/>
        </w:rPr>
        <w:t>day of year)</w:t>
      </w:r>
      <w:r>
        <w:rPr>
          <w:rFonts w:hint="eastAsia"/>
        </w:rPr>
        <w:t>的</w:t>
      </w:r>
      <w:r>
        <w:rPr>
          <w:rFonts w:hint="eastAsia"/>
        </w:rPr>
        <w:t>report</w:t>
      </w:r>
      <w:r>
        <w:rPr>
          <w:rFonts w:hint="eastAsia"/>
        </w:rPr>
        <w:t>於指定資料夾</w:t>
      </w:r>
      <w:r>
        <w:rPr>
          <w:rFonts w:hint="eastAsia"/>
        </w:rPr>
        <w:t>,</w:t>
      </w:r>
      <w:r>
        <w:rPr>
          <w:rFonts w:hint="eastAsia"/>
        </w:rPr>
        <w:t>含</w:t>
      </w:r>
      <w:r>
        <w:rPr>
          <w:rFonts w:hint="eastAsia"/>
        </w:rPr>
        <w:t>excel / coding / model / result / report</w:t>
      </w:r>
    </w:p>
    <w:p w14:paraId="712AFAA7" w14:textId="72A99651" w:rsidR="007A4C2B" w:rsidRDefault="007A4C2B" w:rsidP="002C175C">
      <w:r>
        <w:rPr>
          <w:rFonts w:hint="eastAsia"/>
        </w:rPr>
        <w:t>結論</w:t>
      </w:r>
      <w:r>
        <w:rPr>
          <w:rFonts w:hint="eastAsia"/>
        </w:rPr>
        <w:t>:</w:t>
      </w:r>
      <w:r>
        <w:rPr>
          <w:rFonts w:hint="eastAsia"/>
        </w:rPr>
        <w:t>結論而言跟之前一樣</w:t>
      </w:r>
      <w:r>
        <w:rPr>
          <w:rFonts w:hint="eastAsia"/>
        </w:rPr>
        <w:t>,MAPE</w:t>
      </w:r>
      <w:r>
        <w:rPr>
          <w:rFonts w:hint="eastAsia"/>
        </w:rPr>
        <w:t>沒比以前好</w:t>
      </w:r>
      <w:r>
        <w:rPr>
          <w:rFonts w:hint="eastAsia"/>
        </w:rPr>
        <w:t>,</w:t>
      </w:r>
      <w:r>
        <w:rPr>
          <w:rFonts w:hint="eastAsia"/>
        </w:rPr>
        <w:t>約差</w:t>
      </w:r>
      <w:r>
        <w:rPr>
          <w:rFonts w:hint="eastAsia"/>
        </w:rPr>
        <w:t>0.25%</w:t>
      </w:r>
      <w:r>
        <w:rPr>
          <w:rFonts w:hint="eastAsia"/>
        </w:rPr>
        <w:t>左右</w:t>
      </w:r>
    </w:p>
    <w:p w14:paraId="686763A0" w14:textId="77777777" w:rsidR="007A4C2B" w:rsidRDefault="007A4C2B" w:rsidP="002C175C"/>
    <w:p w14:paraId="604822BE" w14:textId="3EEAE90A" w:rsidR="000C7C5A" w:rsidRDefault="000C7C5A" w:rsidP="002C175C">
      <w:r>
        <w:rPr>
          <w:rFonts w:hint="eastAsia"/>
        </w:rPr>
        <w:t>2020.02.17 Zhi-Hong</w:t>
      </w:r>
    </w:p>
    <w:p w14:paraId="4A69B52E" w14:textId="5E8EB319" w:rsidR="000C7C5A" w:rsidRDefault="000C7C5A" w:rsidP="002C175C">
      <w:r>
        <w:rPr>
          <w:rFonts w:hint="eastAsia"/>
        </w:rPr>
        <w:t>我原本在</w:t>
      </w:r>
      <w:r>
        <w:rPr>
          <w:rFonts w:hint="eastAsia"/>
        </w:rPr>
        <w:t>skype</w:t>
      </w:r>
      <w:r>
        <w:rPr>
          <w:rFonts w:hint="eastAsia"/>
        </w:rPr>
        <w:t>上提到說要跑跑看</w:t>
      </w:r>
      <w:r>
        <w:rPr>
          <w:rFonts w:hint="eastAsia"/>
        </w:rPr>
        <w:t>sigmoid</w:t>
      </w:r>
    </w:p>
    <w:p w14:paraId="1C03F304" w14:textId="66A41563" w:rsidR="000C7C5A" w:rsidRDefault="000C7C5A" w:rsidP="002C175C">
      <w:r>
        <w:rPr>
          <w:rFonts w:hint="eastAsia"/>
        </w:rPr>
        <w:t>不跑還好</w:t>
      </w:r>
      <w:r>
        <w:rPr>
          <w:rFonts w:hint="eastAsia"/>
        </w:rPr>
        <w:t xml:space="preserve"> </w:t>
      </w:r>
      <w:r>
        <w:rPr>
          <w:rFonts w:hint="eastAsia"/>
        </w:rPr>
        <w:t>跑了超</w:t>
      </w:r>
      <w:r>
        <w:rPr>
          <w:rFonts w:hint="eastAsia"/>
        </w:rPr>
        <w:t>lag</w:t>
      </w:r>
      <w:r>
        <w:rPr>
          <w:rFonts w:hint="eastAsia"/>
        </w:rPr>
        <w:t>且吃超多資源</w:t>
      </w:r>
      <w:r>
        <w:rPr>
          <w:rFonts w:hint="eastAsia"/>
        </w:rPr>
        <w:t xml:space="preserve"> </w:t>
      </w:r>
      <w:r>
        <w:rPr>
          <w:rFonts w:hint="eastAsia"/>
        </w:rPr>
        <w:t>掛機一整天當了四五次</w:t>
      </w:r>
    </w:p>
    <w:p w14:paraId="047B6B11" w14:textId="002A5B0B" w:rsidR="000C7C5A" w:rsidRDefault="000C7C5A" w:rsidP="002C175C">
      <w:r>
        <w:rPr>
          <w:rFonts w:hint="eastAsia"/>
        </w:rPr>
        <w:t>而且最後輸出變成一直線</w:t>
      </w:r>
      <w:r>
        <w:rPr>
          <w:rFonts w:hint="eastAsia"/>
        </w:rPr>
        <w:t xml:space="preserve"> </w:t>
      </w:r>
      <w:r>
        <w:rPr>
          <w:rFonts w:hint="eastAsia"/>
        </w:rPr>
        <w:t>直接梯度消失</w:t>
      </w:r>
    </w:p>
    <w:p w14:paraId="73F36446" w14:textId="2D8298B8" w:rsidR="000C7C5A" w:rsidRDefault="000C7C5A" w:rsidP="002C175C">
      <w:r>
        <w:rPr>
          <w:rFonts w:hint="eastAsia"/>
        </w:rPr>
        <w:t>結論</w:t>
      </w:r>
      <w:r>
        <w:rPr>
          <w:rFonts w:hint="eastAsia"/>
        </w:rPr>
        <w:t>:hyperas</w:t>
      </w:r>
      <w:r>
        <w:rPr>
          <w:rFonts w:hint="eastAsia"/>
        </w:rPr>
        <w:t>本身夠吃資源</w:t>
      </w:r>
      <w:r>
        <w:rPr>
          <w:rFonts w:hint="eastAsia"/>
        </w:rPr>
        <w:t xml:space="preserve"> sigmoid</w:t>
      </w:r>
      <w:r>
        <w:rPr>
          <w:rFonts w:hint="eastAsia"/>
        </w:rPr>
        <w:t>下去直接超</w:t>
      </w:r>
      <w:r>
        <w:rPr>
          <w:rFonts w:hint="eastAsia"/>
        </w:rPr>
        <w:t xml:space="preserve">lag </w:t>
      </w:r>
    </w:p>
    <w:p w14:paraId="06299554" w14:textId="444A38F2" w:rsidR="000C7C5A" w:rsidRPr="000C7C5A" w:rsidRDefault="000C7C5A" w:rsidP="002C175C">
      <w:r w:rsidRPr="000C7C5A">
        <w:rPr>
          <w:noProof/>
        </w:rPr>
        <w:lastRenderedPageBreak/>
        <w:drawing>
          <wp:inline distT="0" distB="0" distL="0" distR="0" wp14:anchorId="6E776498" wp14:editId="50A42011">
            <wp:extent cx="4210050" cy="2328862"/>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211824" cy="2329844"/>
                    </a:xfrm>
                    <a:prstGeom prst="rect">
                      <a:avLst/>
                    </a:prstGeom>
                  </pic:spPr>
                </pic:pic>
              </a:graphicData>
            </a:graphic>
          </wp:inline>
        </w:drawing>
      </w:r>
    </w:p>
    <w:p w14:paraId="4DE67955" w14:textId="77777777" w:rsidR="000C7C5A" w:rsidRDefault="000C7C5A" w:rsidP="002C175C"/>
    <w:p w14:paraId="149C5D2B" w14:textId="0BD535B7" w:rsidR="00A42941" w:rsidRDefault="00A42941" w:rsidP="002C175C">
      <w:r>
        <w:rPr>
          <w:rFonts w:hint="eastAsia"/>
        </w:rPr>
        <w:t>2</w:t>
      </w:r>
      <w:r>
        <w:t>020.02.16 Hsu</w:t>
      </w:r>
    </w:p>
    <w:p w14:paraId="0D7A64DB" w14:textId="21DBE78A" w:rsidR="00A42941" w:rsidRDefault="00A42941" w:rsidP="002C175C">
      <w:r>
        <w:rPr>
          <w:rFonts w:hint="eastAsia"/>
        </w:rPr>
        <w:t>沒有歸零應該是不合理。不過，轉換成</w:t>
      </w:r>
      <w:r>
        <w:rPr>
          <w:rFonts w:hint="eastAsia"/>
        </w:rPr>
        <w:t>1~365</w:t>
      </w:r>
      <w:r>
        <w:rPr>
          <w:rFonts w:hint="eastAsia"/>
        </w:rPr>
        <w:t>是否是個好轉換，也不確定。因為年底的那幾天，和隔年年初的那幾天</w:t>
      </w:r>
      <w:r w:rsidR="00AA4055">
        <w:rPr>
          <w:rFonts w:hint="eastAsia"/>
        </w:rPr>
        <w:t>，</w:t>
      </w:r>
      <w:r>
        <w:rPr>
          <w:rFonts w:hint="eastAsia"/>
        </w:rPr>
        <w:t>天氣及景氣應該都是差不多。但是</w:t>
      </w:r>
      <w:r>
        <w:rPr>
          <w:rFonts w:hint="eastAsia"/>
        </w:rPr>
        <w:t>D</w:t>
      </w:r>
      <w:r>
        <w:t>ay of year</w:t>
      </w:r>
      <w:r>
        <w:rPr>
          <w:rFonts w:hint="eastAsia"/>
        </w:rPr>
        <w:t>的值卻差很大。此問題，老師在</w:t>
      </w:r>
      <w:r>
        <w:rPr>
          <w:rFonts w:hint="eastAsia"/>
        </w:rPr>
        <w:t>Skype</w:t>
      </w:r>
      <w:r>
        <w:rPr>
          <w:rFonts w:hint="eastAsia"/>
        </w:rPr>
        <w:t>上面有提到。</w:t>
      </w:r>
    </w:p>
    <w:p w14:paraId="4A98108D" w14:textId="77777777" w:rsidR="00A42941" w:rsidRDefault="00A42941" w:rsidP="002C175C"/>
    <w:p w14:paraId="37E38D29" w14:textId="5856CA51" w:rsidR="00137DFD" w:rsidRDefault="00137DFD" w:rsidP="002C175C">
      <w:r>
        <w:rPr>
          <w:rFonts w:hint="eastAsia"/>
        </w:rPr>
        <w:t>2</w:t>
      </w:r>
      <w:r>
        <w:t xml:space="preserve">020.02.16 </w:t>
      </w:r>
      <w:r>
        <w:rPr>
          <w:rFonts w:hint="eastAsia"/>
        </w:rPr>
        <w:t>Hs</w:t>
      </w:r>
      <w:r>
        <w:t>u</w:t>
      </w:r>
    </w:p>
    <w:p w14:paraId="23488A0A" w14:textId="4D29AB98" w:rsidR="00137DFD" w:rsidRDefault="00137DFD" w:rsidP="002C175C">
      <w:r>
        <w:rPr>
          <w:rFonts w:hint="eastAsia"/>
        </w:rPr>
        <w:t>D</w:t>
      </w:r>
      <w:r>
        <w:t>ay of year</w:t>
      </w:r>
      <w:r>
        <w:rPr>
          <w:rFonts w:hint="eastAsia"/>
        </w:rPr>
        <w:t>是使用</w:t>
      </w:r>
      <w:r>
        <w:rPr>
          <w:rFonts w:hint="eastAsia"/>
        </w:rPr>
        <w:t>E</w:t>
      </w:r>
      <w:r>
        <w:t>xcel</w:t>
      </w:r>
      <w:r>
        <w:rPr>
          <w:rFonts w:hint="eastAsia"/>
        </w:rPr>
        <w:t>裡面的</w:t>
      </w:r>
      <w:r>
        <w:rPr>
          <w:rFonts w:hint="eastAsia"/>
        </w:rPr>
        <w:t>date_change</w:t>
      </w:r>
      <w:r>
        <w:rPr>
          <w:rFonts w:hint="eastAsia"/>
        </w:rPr>
        <w:t>嗎？</w:t>
      </w:r>
      <w:r w:rsidR="00193736">
        <w:rPr>
          <w:rFonts w:hint="eastAsia"/>
        </w:rPr>
        <w:t>該值一直增加，元旦沒有歸零。</w:t>
      </w:r>
    </w:p>
    <w:p w14:paraId="1A615FD6" w14:textId="42C4757A" w:rsidR="00137DFD" w:rsidRDefault="00E17BEC" w:rsidP="002C175C">
      <w:r>
        <w:sym w:font="Wingdings" w:char="F0E0"/>
      </w:r>
      <w:r>
        <w:rPr>
          <w:rFonts w:hint="eastAsia"/>
        </w:rPr>
        <w:t>好像是直接連過去耶</w:t>
      </w:r>
      <w:r>
        <w:rPr>
          <w:rFonts w:hint="eastAsia"/>
        </w:rPr>
        <w:t xml:space="preserve"> </w:t>
      </w:r>
      <w:r>
        <w:rPr>
          <w:rFonts w:hint="eastAsia"/>
        </w:rPr>
        <w:t>我忘記那時候怎麼做的</w:t>
      </w:r>
      <w:r>
        <w:rPr>
          <w:rFonts w:hint="eastAsia"/>
        </w:rPr>
        <w:t xml:space="preserve"> </w:t>
      </w:r>
      <w:r>
        <w:rPr>
          <w:rFonts w:hint="eastAsia"/>
        </w:rPr>
        <w:t>不過那時候我沒有用到</w:t>
      </w:r>
      <w:r>
        <w:rPr>
          <w:rFonts w:hint="eastAsia"/>
        </w:rPr>
        <w:t xml:space="preserve">excel </w:t>
      </w:r>
      <w:r>
        <w:rPr>
          <w:rFonts w:hint="eastAsia"/>
        </w:rPr>
        <w:t>所以要讓他每年歸</w:t>
      </w:r>
      <w:r>
        <w:rPr>
          <w:rFonts w:hint="eastAsia"/>
        </w:rPr>
        <w:t>0</w:t>
      </w:r>
      <w:r>
        <w:rPr>
          <w:rFonts w:hint="eastAsia"/>
        </w:rPr>
        <w:t>喔</w:t>
      </w:r>
    </w:p>
    <w:p w14:paraId="05DBB260" w14:textId="77777777" w:rsidR="00A42941" w:rsidRPr="00A42941" w:rsidRDefault="00A42941" w:rsidP="002C175C"/>
    <w:p w14:paraId="71665123" w14:textId="1F025780" w:rsidR="00A7656E" w:rsidRDefault="00A7656E" w:rsidP="002C175C">
      <w:r>
        <w:rPr>
          <w:rFonts w:hint="eastAsia"/>
        </w:rPr>
        <w:t>2020.02.16 Zhi-Hong</w:t>
      </w:r>
    </w:p>
    <w:p w14:paraId="466888AF" w14:textId="6976B063" w:rsidR="00A7656E" w:rsidRDefault="00A7656E" w:rsidP="00137DFD">
      <w:pPr>
        <w:pStyle w:val="a7"/>
        <w:numPr>
          <w:ilvl w:val="0"/>
          <w:numId w:val="19"/>
        </w:numPr>
        <w:ind w:leftChars="0"/>
      </w:pPr>
      <w:r>
        <w:rPr>
          <w:rFonts w:hint="eastAsia"/>
        </w:rPr>
        <w:t>目前的輸入變數有</w:t>
      </w:r>
    </w:p>
    <w:tbl>
      <w:tblPr>
        <w:tblStyle w:val="aa"/>
        <w:tblW w:w="0" w:type="auto"/>
        <w:tblLook w:val="04A0" w:firstRow="1" w:lastRow="0" w:firstColumn="1" w:lastColumn="0" w:noHBand="0" w:noVBand="1"/>
      </w:tblPr>
      <w:tblGrid>
        <w:gridCol w:w="1668"/>
        <w:gridCol w:w="1676"/>
        <w:gridCol w:w="1672"/>
        <w:gridCol w:w="1673"/>
        <w:gridCol w:w="1673"/>
      </w:tblGrid>
      <w:tr w:rsidR="00A7656E" w14:paraId="514D2C75" w14:textId="77777777" w:rsidTr="00137DFD">
        <w:tc>
          <w:tcPr>
            <w:tcW w:w="1668" w:type="dxa"/>
          </w:tcPr>
          <w:p w14:paraId="0AC72D9D" w14:textId="3C02304A" w:rsidR="00A7656E" w:rsidRPr="00137DFD" w:rsidRDefault="00A7656E" w:rsidP="00A7656E">
            <w:pPr>
              <w:rPr>
                <w:sz w:val="22"/>
              </w:rPr>
            </w:pPr>
            <w:r w:rsidRPr="00137DFD">
              <w:rPr>
                <w:sz w:val="22"/>
              </w:rPr>
              <w:t>X of Day of year</w:t>
            </w:r>
          </w:p>
        </w:tc>
        <w:tc>
          <w:tcPr>
            <w:tcW w:w="1676" w:type="dxa"/>
          </w:tcPr>
          <w:p w14:paraId="162D88B9" w14:textId="44C30257" w:rsidR="00A7656E" w:rsidRPr="00137DFD" w:rsidRDefault="00A7656E" w:rsidP="002C175C">
            <w:pPr>
              <w:rPr>
                <w:sz w:val="22"/>
              </w:rPr>
            </w:pPr>
            <w:r w:rsidRPr="00137DFD">
              <w:rPr>
                <w:sz w:val="22"/>
              </w:rPr>
              <w:t>X of week</w:t>
            </w:r>
          </w:p>
        </w:tc>
        <w:tc>
          <w:tcPr>
            <w:tcW w:w="1672" w:type="dxa"/>
          </w:tcPr>
          <w:p w14:paraId="6BE2ECE2" w14:textId="49C93BE3" w:rsidR="00A7656E" w:rsidRPr="00137DFD" w:rsidRDefault="00A7656E" w:rsidP="002C175C">
            <w:pPr>
              <w:rPr>
                <w:sz w:val="22"/>
              </w:rPr>
            </w:pPr>
            <w:r w:rsidRPr="00137DFD">
              <w:rPr>
                <w:sz w:val="22"/>
              </w:rPr>
              <w:t>X+1 of week</w:t>
            </w:r>
          </w:p>
        </w:tc>
        <w:tc>
          <w:tcPr>
            <w:tcW w:w="1673" w:type="dxa"/>
          </w:tcPr>
          <w:p w14:paraId="7BA68578" w14:textId="76CF21EA" w:rsidR="00A7656E" w:rsidRPr="00137DFD" w:rsidRDefault="00A7656E" w:rsidP="002C175C">
            <w:pPr>
              <w:rPr>
                <w:sz w:val="22"/>
              </w:rPr>
            </w:pPr>
            <w:r w:rsidRPr="00137DFD">
              <w:rPr>
                <w:sz w:val="22"/>
              </w:rPr>
              <w:t>X+2 of week</w:t>
            </w:r>
          </w:p>
        </w:tc>
        <w:tc>
          <w:tcPr>
            <w:tcW w:w="1673" w:type="dxa"/>
          </w:tcPr>
          <w:p w14:paraId="3E5B5809" w14:textId="71E97588" w:rsidR="00A7656E" w:rsidRPr="00137DFD" w:rsidRDefault="00A7656E" w:rsidP="002C175C">
            <w:pPr>
              <w:rPr>
                <w:sz w:val="22"/>
              </w:rPr>
            </w:pPr>
            <w:r w:rsidRPr="00137DFD">
              <w:rPr>
                <w:sz w:val="22"/>
              </w:rPr>
              <w:t>X+3 of week</w:t>
            </w:r>
          </w:p>
        </w:tc>
      </w:tr>
      <w:tr w:rsidR="00A7656E" w14:paraId="2C6480C3" w14:textId="77777777" w:rsidTr="00137DFD">
        <w:tc>
          <w:tcPr>
            <w:tcW w:w="1668" w:type="dxa"/>
          </w:tcPr>
          <w:p w14:paraId="18AF6085" w14:textId="0161030A" w:rsidR="00A7656E" w:rsidRPr="00137DFD" w:rsidRDefault="00A7656E" w:rsidP="002C175C">
            <w:pPr>
              <w:rPr>
                <w:sz w:val="22"/>
              </w:rPr>
            </w:pPr>
            <w:r w:rsidRPr="00137DFD">
              <w:rPr>
                <w:sz w:val="22"/>
              </w:rPr>
              <w:t>X+4 of week</w:t>
            </w:r>
          </w:p>
        </w:tc>
        <w:tc>
          <w:tcPr>
            <w:tcW w:w="1676" w:type="dxa"/>
          </w:tcPr>
          <w:p w14:paraId="1B1683E5" w14:textId="79F1DF94" w:rsidR="00A7656E" w:rsidRPr="00137DFD" w:rsidRDefault="00A7656E" w:rsidP="002C175C">
            <w:pPr>
              <w:rPr>
                <w:sz w:val="22"/>
              </w:rPr>
            </w:pPr>
            <w:r w:rsidRPr="00137DFD">
              <w:rPr>
                <w:sz w:val="22"/>
              </w:rPr>
              <w:t>X+5 of week</w:t>
            </w:r>
          </w:p>
        </w:tc>
        <w:tc>
          <w:tcPr>
            <w:tcW w:w="1672" w:type="dxa"/>
          </w:tcPr>
          <w:p w14:paraId="49CE96CC" w14:textId="5F455B0E" w:rsidR="00A7656E" w:rsidRPr="00137DFD" w:rsidRDefault="00A7656E" w:rsidP="002C175C">
            <w:pPr>
              <w:rPr>
                <w:sz w:val="22"/>
              </w:rPr>
            </w:pPr>
            <w:r w:rsidRPr="00137DFD">
              <w:rPr>
                <w:sz w:val="22"/>
              </w:rPr>
              <w:t>X+6 of week</w:t>
            </w:r>
          </w:p>
        </w:tc>
        <w:tc>
          <w:tcPr>
            <w:tcW w:w="1673" w:type="dxa"/>
          </w:tcPr>
          <w:p w14:paraId="157BE934" w14:textId="0DB7D813" w:rsidR="00A7656E" w:rsidRPr="00137DFD" w:rsidRDefault="00A7656E" w:rsidP="002C175C">
            <w:pPr>
              <w:rPr>
                <w:sz w:val="22"/>
              </w:rPr>
            </w:pPr>
            <w:r w:rsidRPr="00137DFD">
              <w:rPr>
                <w:sz w:val="22"/>
              </w:rPr>
              <w:t>X-1 of week</w:t>
            </w:r>
          </w:p>
        </w:tc>
        <w:tc>
          <w:tcPr>
            <w:tcW w:w="1673" w:type="dxa"/>
          </w:tcPr>
          <w:p w14:paraId="4DAE223E" w14:textId="371F365B" w:rsidR="00A7656E" w:rsidRPr="00137DFD" w:rsidRDefault="00A7656E" w:rsidP="002C175C">
            <w:pPr>
              <w:rPr>
                <w:sz w:val="22"/>
              </w:rPr>
            </w:pPr>
            <w:r w:rsidRPr="00137DFD">
              <w:rPr>
                <w:sz w:val="22"/>
              </w:rPr>
              <w:t>X-2 of week</w:t>
            </w:r>
          </w:p>
        </w:tc>
      </w:tr>
      <w:tr w:rsidR="00A7656E" w14:paraId="4D37F445" w14:textId="77777777" w:rsidTr="00137DFD">
        <w:tc>
          <w:tcPr>
            <w:tcW w:w="1668" w:type="dxa"/>
          </w:tcPr>
          <w:p w14:paraId="26AC8352" w14:textId="7CC1304E" w:rsidR="00A7656E" w:rsidRPr="00137DFD" w:rsidRDefault="00A7656E" w:rsidP="002C175C">
            <w:pPr>
              <w:rPr>
                <w:sz w:val="22"/>
              </w:rPr>
            </w:pPr>
            <w:r w:rsidRPr="00137DFD">
              <w:rPr>
                <w:sz w:val="22"/>
              </w:rPr>
              <w:t>X-3 of week</w:t>
            </w:r>
          </w:p>
        </w:tc>
        <w:tc>
          <w:tcPr>
            <w:tcW w:w="1676" w:type="dxa"/>
          </w:tcPr>
          <w:p w14:paraId="4336A965" w14:textId="7E756130" w:rsidR="00A7656E" w:rsidRPr="00137DFD" w:rsidRDefault="00A7656E" w:rsidP="002C175C">
            <w:pPr>
              <w:rPr>
                <w:sz w:val="22"/>
              </w:rPr>
            </w:pPr>
            <w:r w:rsidRPr="00137DFD">
              <w:rPr>
                <w:sz w:val="22"/>
              </w:rPr>
              <w:t>X-4 of week</w:t>
            </w:r>
          </w:p>
        </w:tc>
        <w:tc>
          <w:tcPr>
            <w:tcW w:w="1672" w:type="dxa"/>
          </w:tcPr>
          <w:p w14:paraId="230D61E8" w14:textId="424AFE1E" w:rsidR="00A7656E" w:rsidRPr="00137DFD" w:rsidRDefault="00A7656E" w:rsidP="002C175C">
            <w:pPr>
              <w:rPr>
                <w:sz w:val="22"/>
              </w:rPr>
            </w:pPr>
            <w:r w:rsidRPr="00137DFD">
              <w:rPr>
                <w:sz w:val="22"/>
              </w:rPr>
              <w:t>X-5 of week</w:t>
            </w:r>
          </w:p>
        </w:tc>
        <w:tc>
          <w:tcPr>
            <w:tcW w:w="1673" w:type="dxa"/>
          </w:tcPr>
          <w:p w14:paraId="5371CF6E" w14:textId="52038FC0" w:rsidR="00A7656E" w:rsidRPr="00137DFD" w:rsidRDefault="00A7656E" w:rsidP="002C175C">
            <w:pPr>
              <w:rPr>
                <w:sz w:val="22"/>
              </w:rPr>
            </w:pPr>
            <w:r w:rsidRPr="00137DFD">
              <w:rPr>
                <w:sz w:val="22"/>
              </w:rPr>
              <w:t>X-6 of week</w:t>
            </w:r>
          </w:p>
        </w:tc>
        <w:tc>
          <w:tcPr>
            <w:tcW w:w="1673" w:type="dxa"/>
          </w:tcPr>
          <w:p w14:paraId="502F9A1C" w14:textId="4C5F1008" w:rsidR="00A7656E" w:rsidRPr="00137DFD" w:rsidRDefault="00A7656E" w:rsidP="002C175C">
            <w:pPr>
              <w:rPr>
                <w:sz w:val="22"/>
              </w:rPr>
            </w:pPr>
            <w:r w:rsidRPr="00137DFD">
              <w:rPr>
                <w:sz w:val="22"/>
              </w:rPr>
              <w:t>X-7 of week</w:t>
            </w:r>
          </w:p>
        </w:tc>
      </w:tr>
      <w:tr w:rsidR="00A7656E" w14:paraId="448D40A3" w14:textId="77777777" w:rsidTr="00137DFD">
        <w:tc>
          <w:tcPr>
            <w:tcW w:w="1668" w:type="dxa"/>
          </w:tcPr>
          <w:p w14:paraId="0D61B9AE" w14:textId="5E0B3612" w:rsidR="00A7656E" w:rsidRPr="00137DFD" w:rsidRDefault="00A7656E" w:rsidP="002C175C">
            <w:pPr>
              <w:rPr>
                <w:sz w:val="22"/>
              </w:rPr>
            </w:pPr>
            <w:r w:rsidRPr="00137DFD">
              <w:rPr>
                <w:sz w:val="22"/>
              </w:rPr>
              <w:t>X of holiday</w:t>
            </w:r>
          </w:p>
        </w:tc>
        <w:tc>
          <w:tcPr>
            <w:tcW w:w="1676" w:type="dxa"/>
          </w:tcPr>
          <w:p w14:paraId="791D081F" w14:textId="7A12BA92" w:rsidR="00A7656E" w:rsidRPr="00137DFD" w:rsidRDefault="00A7656E" w:rsidP="002C175C">
            <w:pPr>
              <w:rPr>
                <w:sz w:val="22"/>
              </w:rPr>
            </w:pPr>
            <w:r w:rsidRPr="00137DFD">
              <w:rPr>
                <w:sz w:val="22"/>
              </w:rPr>
              <w:t>X+1 of holiday</w:t>
            </w:r>
          </w:p>
        </w:tc>
        <w:tc>
          <w:tcPr>
            <w:tcW w:w="1672" w:type="dxa"/>
          </w:tcPr>
          <w:p w14:paraId="69CD8B24" w14:textId="29170D0D" w:rsidR="00A7656E" w:rsidRPr="00137DFD" w:rsidRDefault="00A7656E" w:rsidP="00A7656E">
            <w:pPr>
              <w:rPr>
                <w:sz w:val="22"/>
              </w:rPr>
            </w:pPr>
            <w:r w:rsidRPr="00683EF7">
              <w:rPr>
                <w:rFonts w:hint="eastAsia"/>
                <w:sz w:val="22"/>
              </w:rPr>
              <w:t>X+</w:t>
            </w:r>
            <w:r>
              <w:rPr>
                <w:rFonts w:hint="eastAsia"/>
                <w:sz w:val="22"/>
              </w:rPr>
              <w:t>2</w:t>
            </w:r>
            <w:r w:rsidRPr="00683EF7">
              <w:rPr>
                <w:rFonts w:hint="eastAsia"/>
                <w:sz w:val="22"/>
              </w:rPr>
              <w:t xml:space="preserve"> of holiday</w:t>
            </w:r>
          </w:p>
        </w:tc>
        <w:tc>
          <w:tcPr>
            <w:tcW w:w="1673" w:type="dxa"/>
          </w:tcPr>
          <w:p w14:paraId="0D5FC3EA" w14:textId="21674224" w:rsidR="00A7656E" w:rsidRPr="00137DFD" w:rsidRDefault="00A7656E" w:rsidP="00A7656E">
            <w:pPr>
              <w:rPr>
                <w:sz w:val="22"/>
              </w:rPr>
            </w:pPr>
            <w:r w:rsidRPr="00683EF7">
              <w:rPr>
                <w:rFonts w:hint="eastAsia"/>
                <w:sz w:val="22"/>
              </w:rPr>
              <w:t>X+</w:t>
            </w:r>
            <w:r>
              <w:rPr>
                <w:rFonts w:hint="eastAsia"/>
                <w:sz w:val="22"/>
              </w:rPr>
              <w:t>3</w:t>
            </w:r>
            <w:r w:rsidRPr="00683EF7">
              <w:rPr>
                <w:rFonts w:hint="eastAsia"/>
                <w:sz w:val="22"/>
              </w:rPr>
              <w:t xml:space="preserve"> of holiday</w:t>
            </w:r>
          </w:p>
        </w:tc>
        <w:tc>
          <w:tcPr>
            <w:tcW w:w="1673" w:type="dxa"/>
          </w:tcPr>
          <w:p w14:paraId="2DEBA7B3" w14:textId="161FC24C" w:rsidR="00A7656E" w:rsidRPr="00137DFD" w:rsidRDefault="00A7656E" w:rsidP="00A7656E">
            <w:pPr>
              <w:rPr>
                <w:sz w:val="22"/>
              </w:rPr>
            </w:pPr>
            <w:r w:rsidRPr="00683EF7">
              <w:rPr>
                <w:rFonts w:hint="eastAsia"/>
                <w:sz w:val="22"/>
              </w:rPr>
              <w:t>X+</w:t>
            </w:r>
            <w:r>
              <w:rPr>
                <w:rFonts w:hint="eastAsia"/>
                <w:sz w:val="22"/>
              </w:rPr>
              <w:t>4</w:t>
            </w:r>
            <w:r w:rsidRPr="00683EF7">
              <w:rPr>
                <w:rFonts w:hint="eastAsia"/>
                <w:sz w:val="22"/>
              </w:rPr>
              <w:t xml:space="preserve"> of holiday</w:t>
            </w:r>
          </w:p>
        </w:tc>
      </w:tr>
      <w:tr w:rsidR="00A7656E" w14:paraId="25FF536E" w14:textId="77777777" w:rsidTr="00137DFD">
        <w:tc>
          <w:tcPr>
            <w:tcW w:w="1668" w:type="dxa"/>
          </w:tcPr>
          <w:p w14:paraId="66753402" w14:textId="3665B0DE" w:rsidR="00A7656E" w:rsidRPr="00A7656E" w:rsidRDefault="00A7656E" w:rsidP="00A7656E">
            <w:pPr>
              <w:rPr>
                <w:sz w:val="22"/>
              </w:rPr>
            </w:pPr>
            <w:r w:rsidRPr="00683EF7">
              <w:rPr>
                <w:rFonts w:hint="eastAsia"/>
                <w:sz w:val="22"/>
              </w:rPr>
              <w:t>X+</w:t>
            </w:r>
            <w:r>
              <w:rPr>
                <w:rFonts w:hint="eastAsia"/>
                <w:sz w:val="22"/>
              </w:rPr>
              <w:t>5</w:t>
            </w:r>
            <w:r w:rsidRPr="00683EF7">
              <w:rPr>
                <w:rFonts w:hint="eastAsia"/>
                <w:sz w:val="22"/>
              </w:rPr>
              <w:t xml:space="preserve"> of holiday</w:t>
            </w:r>
          </w:p>
        </w:tc>
        <w:tc>
          <w:tcPr>
            <w:tcW w:w="1676" w:type="dxa"/>
          </w:tcPr>
          <w:p w14:paraId="39591DE6" w14:textId="4C31775A" w:rsidR="00A7656E" w:rsidRPr="00A7656E" w:rsidRDefault="00A7656E" w:rsidP="00A7656E">
            <w:pPr>
              <w:rPr>
                <w:sz w:val="22"/>
              </w:rPr>
            </w:pPr>
            <w:r w:rsidRPr="00683EF7">
              <w:rPr>
                <w:rFonts w:hint="eastAsia"/>
                <w:sz w:val="22"/>
              </w:rPr>
              <w:t>X+</w:t>
            </w:r>
            <w:r>
              <w:rPr>
                <w:rFonts w:hint="eastAsia"/>
                <w:sz w:val="22"/>
              </w:rPr>
              <w:t>6</w:t>
            </w:r>
            <w:r w:rsidRPr="00683EF7">
              <w:rPr>
                <w:rFonts w:hint="eastAsia"/>
                <w:sz w:val="22"/>
              </w:rPr>
              <w:t xml:space="preserve"> of holiday</w:t>
            </w:r>
          </w:p>
        </w:tc>
        <w:tc>
          <w:tcPr>
            <w:tcW w:w="1672" w:type="dxa"/>
          </w:tcPr>
          <w:p w14:paraId="2ADCCCFC" w14:textId="6DA740E1" w:rsidR="00A7656E" w:rsidRPr="00683EF7" w:rsidRDefault="00A7656E" w:rsidP="00A7656E">
            <w:pPr>
              <w:rPr>
                <w:sz w:val="22"/>
              </w:rPr>
            </w:pPr>
            <w:r w:rsidRPr="00683EF7">
              <w:rPr>
                <w:rFonts w:hint="eastAsia"/>
                <w:sz w:val="22"/>
              </w:rPr>
              <w:t>X</w:t>
            </w:r>
            <w:r>
              <w:rPr>
                <w:rFonts w:hint="eastAsia"/>
                <w:sz w:val="22"/>
              </w:rPr>
              <w:t>-</w:t>
            </w:r>
            <w:r w:rsidRPr="00683EF7">
              <w:rPr>
                <w:rFonts w:hint="eastAsia"/>
                <w:sz w:val="22"/>
              </w:rPr>
              <w:t>1 of holiday</w:t>
            </w:r>
          </w:p>
        </w:tc>
        <w:tc>
          <w:tcPr>
            <w:tcW w:w="1673" w:type="dxa"/>
          </w:tcPr>
          <w:p w14:paraId="73B09D82" w14:textId="5871B418" w:rsidR="00A7656E" w:rsidRPr="00683EF7" w:rsidRDefault="00A7656E" w:rsidP="00A7656E">
            <w:pPr>
              <w:rPr>
                <w:sz w:val="22"/>
              </w:rPr>
            </w:pPr>
            <w:r w:rsidRPr="00683EF7">
              <w:rPr>
                <w:rFonts w:hint="eastAsia"/>
                <w:sz w:val="22"/>
              </w:rPr>
              <w:t>X</w:t>
            </w:r>
            <w:r>
              <w:rPr>
                <w:rFonts w:hint="eastAsia"/>
                <w:sz w:val="22"/>
              </w:rPr>
              <w:t>-2</w:t>
            </w:r>
            <w:r w:rsidRPr="00683EF7">
              <w:rPr>
                <w:rFonts w:hint="eastAsia"/>
                <w:sz w:val="22"/>
              </w:rPr>
              <w:t xml:space="preserve"> of holiday</w:t>
            </w:r>
          </w:p>
        </w:tc>
        <w:tc>
          <w:tcPr>
            <w:tcW w:w="1673" w:type="dxa"/>
          </w:tcPr>
          <w:p w14:paraId="59978CBF" w14:textId="6ED04B85" w:rsidR="00A7656E" w:rsidRPr="00683EF7" w:rsidRDefault="00A7656E" w:rsidP="00A7656E">
            <w:pPr>
              <w:rPr>
                <w:sz w:val="22"/>
              </w:rPr>
            </w:pPr>
            <w:r w:rsidRPr="00683EF7">
              <w:rPr>
                <w:rFonts w:hint="eastAsia"/>
                <w:sz w:val="22"/>
              </w:rPr>
              <w:t>X</w:t>
            </w:r>
            <w:r>
              <w:rPr>
                <w:rFonts w:hint="eastAsia"/>
                <w:sz w:val="22"/>
              </w:rPr>
              <w:t>-3</w:t>
            </w:r>
            <w:r w:rsidRPr="00683EF7">
              <w:rPr>
                <w:rFonts w:hint="eastAsia"/>
                <w:sz w:val="22"/>
              </w:rPr>
              <w:t xml:space="preserve"> of holiday</w:t>
            </w:r>
          </w:p>
        </w:tc>
      </w:tr>
      <w:tr w:rsidR="00A7656E" w14:paraId="4692AB22" w14:textId="77777777" w:rsidTr="00137DFD">
        <w:tc>
          <w:tcPr>
            <w:tcW w:w="1668" w:type="dxa"/>
          </w:tcPr>
          <w:p w14:paraId="6F2C60A2" w14:textId="346C9302" w:rsidR="00A7656E" w:rsidRPr="00683EF7" w:rsidRDefault="00A7656E" w:rsidP="00A7656E">
            <w:pPr>
              <w:rPr>
                <w:sz w:val="22"/>
              </w:rPr>
            </w:pPr>
            <w:r w:rsidRPr="00683EF7">
              <w:rPr>
                <w:rFonts w:hint="eastAsia"/>
                <w:sz w:val="22"/>
              </w:rPr>
              <w:t>X</w:t>
            </w:r>
            <w:r>
              <w:rPr>
                <w:rFonts w:hint="eastAsia"/>
                <w:sz w:val="22"/>
              </w:rPr>
              <w:t>-4</w:t>
            </w:r>
            <w:r w:rsidRPr="00683EF7">
              <w:rPr>
                <w:rFonts w:hint="eastAsia"/>
                <w:sz w:val="22"/>
              </w:rPr>
              <w:t xml:space="preserve"> of holiday</w:t>
            </w:r>
          </w:p>
        </w:tc>
        <w:tc>
          <w:tcPr>
            <w:tcW w:w="1676" w:type="dxa"/>
          </w:tcPr>
          <w:p w14:paraId="14840E68" w14:textId="238BB578" w:rsidR="00A7656E" w:rsidRPr="00683EF7" w:rsidRDefault="00A7656E" w:rsidP="00A7656E">
            <w:pPr>
              <w:rPr>
                <w:sz w:val="22"/>
              </w:rPr>
            </w:pPr>
            <w:r w:rsidRPr="00683EF7">
              <w:rPr>
                <w:rFonts w:hint="eastAsia"/>
                <w:sz w:val="22"/>
              </w:rPr>
              <w:t>X</w:t>
            </w:r>
            <w:r>
              <w:rPr>
                <w:rFonts w:hint="eastAsia"/>
                <w:sz w:val="22"/>
              </w:rPr>
              <w:t>-5</w:t>
            </w:r>
            <w:r w:rsidRPr="00683EF7">
              <w:rPr>
                <w:rFonts w:hint="eastAsia"/>
                <w:sz w:val="22"/>
              </w:rPr>
              <w:t xml:space="preserve"> of holiday</w:t>
            </w:r>
          </w:p>
        </w:tc>
        <w:tc>
          <w:tcPr>
            <w:tcW w:w="1672" w:type="dxa"/>
          </w:tcPr>
          <w:p w14:paraId="29296075" w14:textId="4A1D1B32" w:rsidR="00A7656E" w:rsidRPr="00683EF7" w:rsidRDefault="00A7656E" w:rsidP="00A7656E">
            <w:pPr>
              <w:rPr>
                <w:sz w:val="22"/>
              </w:rPr>
            </w:pPr>
            <w:r w:rsidRPr="00683EF7">
              <w:rPr>
                <w:rFonts w:hint="eastAsia"/>
                <w:sz w:val="22"/>
              </w:rPr>
              <w:t>X</w:t>
            </w:r>
            <w:r>
              <w:rPr>
                <w:rFonts w:hint="eastAsia"/>
                <w:sz w:val="22"/>
              </w:rPr>
              <w:t>-6</w:t>
            </w:r>
            <w:r w:rsidRPr="00683EF7">
              <w:rPr>
                <w:rFonts w:hint="eastAsia"/>
                <w:sz w:val="22"/>
              </w:rPr>
              <w:t xml:space="preserve"> of holiday</w:t>
            </w:r>
          </w:p>
        </w:tc>
        <w:tc>
          <w:tcPr>
            <w:tcW w:w="1673" w:type="dxa"/>
          </w:tcPr>
          <w:p w14:paraId="33663695" w14:textId="050A628F" w:rsidR="00A7656E" w:rsidRPr="00683EF7" w:rsidRDefault="00A7656E" w:rsidP="00A7656E">
            <w:pPr>
              <w:rPr>
                <w:sz w:val="22"/>
              </w:rPr>
            </w:pPr>
            <w:r w:rsidRPr="00683EF7">
              <w:rPr>
                <w:rFonts w:hint="eastAsia"/>
                <w:sz w:val="22"/>
              </w:rPr>
              <w:t>X</w:t>
            </w:r>
            <w:r>
              <w:rPr>
                <w:rFonts w:hint="eastAsia"/>
                <w:sz w:val="22"/>
              </w:rPr>
              <w:t>-7</w:t>
            </w:r>
            <w:r w:rsidRPr="00683EF7">
              <w:rPr>
                <w:rFonts w:hint="eastAsia"/>
                <w:sz w:val="22"/>
              </w:rPr>
              <w:t xml:space="preserve"> of holiday</w:t>
            </w:r>
          </w:p>
        </w:tc>
        <w:tc>
          <w:tcPr>
            <w:tcW w:w="1673" w:type="dxa"/>
          </w:tcPr>
          <w:p w14:paraId="7348AFF1" w14:textId="5D731284" w:rsidR="00A7656E" w:rsidRPr="00683EF7" w:rsidRDefault="00A7656E" w:rsidP="00A7656E">
            <w:pPr>
              <w:rPr>
                <w:sz w:val="22"/>
              </w:rPr>
            </w:pPr>
            <w:r>
              <w:rPr>
                <w:rFonts w:hint="eastAsia"/>
                <w:sz w:val="22"/>
              </w:rPr>
              <w:t>X-1 of measure</w:t>
            </w:r>
          </w:p>
        </w:tc>
      </w:tr>
      <w:tr w:rsidR="00A7656E" w14:paraId="33965927" w14:textId="77777777" w:rsidTr="00137DFD">
        <w:tc>
          <w:tcPr>
            <w:tcW w:w="1668" w:type="dxa"/>
          </w:tcPr>
          <w:p w14:paraId="3D8C46B2" w14:textId="65C541D1" w:rsidR="00A7656E" w:rsidRPr="00683EF7" w:rsidRDefault="00A7656E" w:rsidP="00A7656E">
            <w:pPr>
              <w:rPr>
                <w:sz w:val="22"/>
              </w:rPr>
            </w:pPr>
            <w:r>
              <w:rPr>
                <w:rFonts w:hint="eastAsia"/>
                <w:sz w:val="22"/>
              </w:rPr>
              <w:t>X-2 of measure</w:t>
            </w:r>
          </w:p>
        </w:tc>
        <w:tc>
          <w:tcPr>
            <w:tcW w:w="1676" w:type="dxa"/>
          </w:tcPr>
          <w:p w14:paraId="4980EE0F" w14:textId="2ACA83F8" w:rsidR="00A7656E" w:rsidRPr="00683EF7" w:rsidRDefault="00A7656E" w:rsidP="00A7656E">
            <w:pPr>
              <w:rPr>
                <w:sz w:val="22"/>
              </w:rPr>
            </w:pPr>
            <w:r>
              <w:rPr>
                <w:rFonts w:hint="eastAsia"/>
                <w:sz w:val="22"/>
              </w:rPr>
              <w:t>X-3 of measure</w:t>
            </w:r>
          </w:p>
        </w:tc>
        <w:tc>
          <w:tcPr>
            <w:tcW w:w="1672" w:type="dxa"/>
          </w:tcPr>
          <w:p w14:paraId="723995A8" w14:textId="1CBE1819" w:rsidR="00A7656E" w:rsidRPr="00683EF7" w:rsidRDefault="00A7656E" w:rsidP="00A7656E">
            <w:pPr>
              <w:rPr>
                <w:sz w:val="22"/>
              </w:rPr>
            </w:pPr>
            <w:r>
              <w:rPr>
                <w:rFonts w:hint="eastAsia"/>
                <w:sz w:val="22"/>
              </w:rPr>
              <w:t>X-4 of measure</w:t>
            </w:r>
          </w:p>
        </w:tc>
        <w:tc>
          <w:tcPr>
            <w:tcW w:w="1673" w:type="dxa"/>
          </w:tcPr>
          <w:p w14:paraId="262F3090" w14:textId="046B0598" w:rsidR="00A7656E" w:rsidRPr="00683EF7" w:rsidRDefault="00A7656E" w:rsidP="00A7656E">
            <w:pPr>
              <w:rPr>
                <w:sz w:val="22"/>
              </w:rPr>
            </w:pPr>
            <w:r>
              <w:rPr>
                <w:rFonts w:hint="eastAsia"/>
                <w:sz w:val="22"/>
              </w:rPr>
              <w:t>X-5 of measure</w:t>
            </w:r>
          </w:p>
        </w:tc>
        <w:tc>
          <w:tcPr>
            <w:tcW w:w="1673" w:type="dxa"/>
          </w:tcPr>
          <w:p w14:paraId="7B66D8C1" w14:textId="37F6FB89" w:rsidR="00A7656E" w:rsidRDefault="00A7656E" w:rsidP="00A7656E">
            <w:pPr>
              <w:rPr>
                <w:sz w:val="22"/>
              </w:rPr>
            </w:pPr>
            <w:r>
              <w:rPr>
                <w:rFonts w:hint="eastAsia"/>
                <w:sz w:val="22"/>
              </w:rPr>
              <w:t>X-6 of measure</w:t>
            </w:r>
          </w:p>
        </w:tc>
      </w:tr>
      <w:tr w:rsidR="00A7656E" w14:paraId="6B77A519" w14:textId="77777777" w:rsidTr="00A7656E">
        <w:tc>
          <w:tcPr>
            <w:tcW w:w="1668" w:type="dxa"/>
          </w:tcPr>
          <w:p w14:paraId="78FF6CD9" w14:textId="73062A6E" w:rsidR="00A7656E" w:rsidRDefault="00A7656E" w:rsidP="00A7656E">
            <w:pPr>
              <w:rPr>
                <w:sz w:val="22"/>
              </w:rPr>
            </w:pPr>
            <w:r>
              <w:rPr>
                <w:rFonts w:hint="eastAsia"/>
                <w:sz w:val="22"/>
              </w:rPr>
              <w:t>X-7 of measure</w:t>
            </w:r>
          </w:p>
        </w:tc>
        <w:tc>
          <w:tcPr>
            <w:tcW w:w="1676" w:type="dxa"/>
          </w:tcPr>
          <w:p w14:paraId="79FFB50B" w14:textId="77777777" w:rsidR="00A7656E" w:rsidRDefault="00A7656E" w:rsidP="00A7656E">
            <w:pPr>
              <w:rPr>
                <w:sz w:val="22"/>
              </w:rPr>
            </w:pPr>
          </w:p>
        </w:tc>
        <w:tc>
          <w:tcPr>
            <w:tcW w:w="1672" w:type="dxa"/>
          </w:tcPr>
          <w:p w14:paraId="61D15CB5" w14:textId="77777777" w:rsidR="00A7656E" w:rsidRDefault="00A7656E" w:rsidP="00A7656E">
            <w:pPr>
              <w:rPr>
                <w:sz w:val="22"/>
              </w:rPr>
            </w:pPr>
          </w:p>
        </w:tc>
        <w:tc>
          <w:tcPr>
            <w:tcW w:w="1673" w:type="dxa"/>
          </w:tcPr>
          <w:p w14:paraId="37DE7361" w14:textId="77777777" w:rsidR="00A7656E" w:rsidRDefault="00A7656E" w:rsidP="00A7656E">
            <w:pPr>
              <w:rPr>
                <w:sz w:val="22"/>
              </w:rPr>
            </w:pPr>
          </w:p>
        </w:tc>
        <w:tc>
          <w:tcPr>
            <w:tcW w:w="1673" w:type="dxa"/>
          </w:tcPr>
          <w:p w14:paraId="6BFD3218" w14:textId="77777777" w:rsidR="00A7656E" w:rsidRDefault="00A7656E" w:rsidP="00A7656E">
            <w:pPr>
              <w:rPr>
                <w:sz w:val="22"/>
              </w:rPr>
            </w:pPr>
          </w:p>
        </w:tc>
      </w:tr>
    </w:tbl>
    <w:p w14:paraId="7D439DAD" w14:textId="77777777" w:rsidR="00A7656E" w:rsidRDefault="00A7656E" w:rsidP="002C175C"/>
    <w:p w14:paraId="4E96A463" w14:textId="0C36E469" w:rsidR="00A7656E" w:rsidRDefault="00A7656E" w:rsidP="002C175C">
      <w:r>
        <w:rPr>
          <w:rFonts w:hint="eastAsia"/>
        </w:rPr>
        <w:t>這樣應該算是有區分哪天是周一哪天是周日吧</w:t>
      </w:r>
      <w:r w:rsidR="00B30C4E">
        <w:rPr>
          <w:rFonts w:hint="eastAsia"/>
        </w:rPr>
        <w:t xml:space="preserve"> </w:t>
      </w:r>
      <w:r w:rsidR="00B30C4E">
        <w:rPr>
          <w:rFonts w:hint="eastAsia"/>
        </w:rPr>
        <w:t>總共</w:t>
      </w:r>
      <w:r w:rsidR="00B30C4E">
        <w:rPr>
          <w:rFonts w:hint="eastAsia"/>
        </w:rPr>
        <w:t>36</w:t>
      </w:r>
      <w:r w:rsidR="00B30C4E">
        <w:rPr>
          <w:rFonts w:hint="eastAsia"/>
        </w:rPr>
        <w:t>個變數</w:t>
      </w:r>
    </w:p>
    <w:p w14:paraId="35D79918" w14:textId="71F881BA" w:rsidR="00C94EE5" w:rsidRDefault="00C94EE5" w:rsidP="002C175C">
      <w:r>
        <w:rPr>
          <w:rFonts w:hint="eastAsia"/>
        </w:rPr>
        <w:t>2</w:t>
      </w:r>
      <w:r>
        <w:t>020.02.16 Hsu</w:t>
      </w:r>
    </w:p>
    <w:p w14:paraId="6595B4C1" w14:textId="51919485" w:rsidR="00C94EE5" w:rsidRDefault="00C94EE5" w:rsidP="002B7C6B">
      <w:pPr>
        <w:pStyle w:val="a7"/>
        <w:numPr>
          <w:ilvl w:val="0"/>
          <w:numId w:val="18"/>
        </w:numPr>
        <w:ind w:leftChars="0"/>
      </w:pPr>
      <w:r>
        <w:rPr>
          <w:rFonts w:hint="eastAsia"/>
        </w:rPr>
        <w:t>輸入時，有區分哪一天是周一，哪一天是周日嗎？</w:t>
      </w:r>
    </w:p>
    <w:p w14:paraId="58FBA388" w14:textId="4143FD5B" w:rsidR="002B7C6B" w:rsidRDefault="002B7C6B" w:rsidP="00A7656E">
      <w:pPr>
        <w:pStyle w:val="a7"/>
        <w:numPr>
          <w:ilvl w:val="0"/>
          <w:numId w:val="18"/>
        </w:numPr>
        <w:ind w:leftChars="0"/>
      </w:pPr>
      <w:r>
        <w:rPr>
          <w:rFonts w:hint="eastAsia"/>
        </w:rPr>
        <w:t>目前輸入總共有多少個變數</w:t>
      </w:r>
      <w:r>
        <w:rPr>
          <w:rFonts w:hint="eastAsia"/>
        </w:rPr>
        <w:t>(</w:t>
      </w:r>
      <w:r>
        <w:t>number of variables or number of input neurons</w:t>
      </w:r>
      <w:r>
        <w:rPr>
          <w:rFonts w:hint="eastAsia"/>
        </w:rPr>
        <w:t>)</w:t>
      </w:r>
      <w:r>
        <w:rPr>
          <w:rFonts w:hint="eastAsia"/>
        </w:rPr>
        <w:t>？</w:t>
      </w:r>
    </w:p>
    <w:p w14:paraId="430FB009" w14:textId="77777777" w:rsidR="00C94EE5" w:rsidRDefault="00C94EE5" w:rsidP="002C175C"/>
    <w:p w14:paraId="455E959F" w14:textId="43EB52E3" w:rsidR="00125B8E" w:rsidRDefault="00125B8E" w:rsidP="002C175C">
      <w:r>
        <w:rPr>
          <w:rFonts w:hint="eastAsia"/>
        </w:rPr>
        <w:lastRenderedPageBreak/>
        <w:t xml:space="preserve">2020.02.16 Zhi-Hong </w:t>
      </w:r>
    </w:p>
    <w:p w14:paraId="58E6BC7C" w14:textId="41C6A6AF" w:rsidR="00125B8E" w:rsidRDefault="00125B8E" w:rsidP="002C175C">
      <w:r>
        <w:rPr>
          <w:rFonts w:hint="eastAsia"/>
        </w:rPr>
        <w:t>沒有正規劃</w:t>
      </w:r>
    </w:p>
    <w:p w14:paraId="7CF55E6A" w14:textId="7BB8BBA1" w:rsidR="00125B8E" w:rsidRDefault="00125B8E" w:rsidP="002C175C">
      <w:r>
        <w:rPr>
          <w:rFonts w:hint="eastAsia"/>
        </w:rPr>
        <w:t>給我點時間</w:t>
      </w:r>
    </w:p>
    <w:p w14:paraId="790314EF" w14:textId="5BC471DA" w:rsidR="00125B8E" w:rsidRDefault="00125B8E" w:rsidP="002C175C">
      <w:r>
        <w:rPr>
          <w:rFonts w:hint="eastAsia"/>
        </w:rPr>
        <w:t>然後我會換成</w:t>
      </w:r>
      <w:r>
        <w:rPr>
          <w:rFonts w:hint="eastAsia"/>
        </w:rPr>
        <w:t>linear activation try try</w:t>
      </w:r>
      <w:r>
        <w:rPr>
          <w:rFonts w:hint="eastAsia"/>
        </w:rPr>
        <w:t>看</w:t>
      </w:r>
    </w:p>
    <w:p w14:paraId="1A509DE0" w14:textId="22A0ECD8" w:rsidR="00125B8E" w:rsidRDefault="00125B8E" w:rsidP="002C175C">
      <w:r>
        <w:rPr>
          <w:rFonts w:hint="eastAsia"/>
        </w:rPr>
        <w:t>包含正規劃</w:t>
      </w:r>
    </w:p>
    <w:p w14:paraId="589ED1BF" w14:textId="77777777" w:rsidR="00125B8E" w:rsidRDefault="00125B8E" w:rsidP="002C175C"/>
    <w:p w14:paraId="6D656921" w14:textId="4B4478FE" w:rsidR="00B8069C" w:rsidRDefault="00B8069C" w:rsidP="002C175C">
      <w:r>
        <w:rPr>
          <w:rFonts w:hint="eastAsia"/>
        </w:rPr>
        <w:t>2</w:t>
      </w:r>
      <w:r>
        <w:t>020.02.16 Hsu</w:t>
      </w:r>
    </w:p>
    <w:p w14:paraId="1CE27A79" w14:textId="26F17A64" w:rsidR="00B8069C" w:rsidRDefault="00B8069C" w:rsidP="00B8069C">
      <w:pPr>
        <w:pStyle w:val="a7"/>
        <w:numPr>
          <w:ilvl w:val="0"/>
          <w:numId w:val="17"/>
        </w:numPr>
        <w:ind w:leftChars="0"/>
      </w:pPr>
      <w:r>
        <w:rPr>
          <w:rFonts w:hint="eastAsia"/>
        </w:rPr>
        <w:t>我還是覺得很怪異。以周一到周日為例，</w:t>
      </w:r>
      <w:r>
        <w:rPr>
          <w:rFonts w:hint="eastAsia"/>
        </w:rPr>
        <w:t>7</w:t>
      </w:r>
      <w:r>
        <w:rPr>
          <w:rFonts w:hint="eastAsia"/>
        </w:rPr>
        <w:t>個用電輸入對</w:t>
      </w:r>
      <w:r>
        <w:rPr>
          <w:rFonts w:hint="eastAsia"/>
        </w:rPr>
        <w:t>7</w:t>
      </w:r>
      <w:r>
        <w:rPr>
          <w:rFonts w:hint="eastAsia"/>
        </w:rPr>
        <w:t>個輸出，第七個的用電值都很小，應該不難學到此特徵。</w:t>
      </w:r>
    </w:p>
    <w:p w14:paraId="18F106C0" w14:textId="3F12347E" w:rsidR="00B8069C" w:rsidRDefault="00B8069C" w:rsidP="00B8069C">
      <w:pPr>
        <w:pStyle w:val="a7"/>
        <w:numPr>
          <w:ilvl w:val="0"/>
          <w:numId w:val="17"/>
        </w:numPr>
        <w:ind w:leftChars="0"/>
      </w:pPr>
      <w:r>
        <w:rPr>
          <w:rFonts w:hint="eastAsia"/>
        </w:rPr>
        <w:t>輸入資料有無正規化？使用何種正規化？根據教科書建議，數值預測的最後輸出層直接使用</w:t>
      </w:r>
      <w:r w:rsidR="000A06F4">
        <w:rPr>
          <w:rFonts w:hint="eastAsia"/>
        </w:rPr>
        <w:t>linear activation</w:t>
      </w:r>
      <w:r w:rsidR="007C024B">
        <w:rPr>
          <w:rFonts w:hint="eastAsia"/>
        </w:rPr>
        <w:t>，不知</w:t>
      </w:r>
      <w:r w:rsidR="001B2BF7">
        <w:rPr>
          <w:rFonts w:hint="eastAsia"/>
        </w:rPr>
        <w:t>結果和</w:t>
      </w:r>
      <w:r w:rsidR="007C024B">
        <w:rPr>
          <w:rFonts w:hint="eastAsia"/>
        </w:rPr>
        <w:t>ReLU</w:t>
      </w:r>
      <w:r w:rsidR="007C024B">
        <w:rPr>
          <w:rFonts w:hint="eastAsia"/>
        </w:rPr>
        <w:t>有差異否？</w:t>
      </w:r>
      <w:r w:rsidR="000A06F4">
        <w:rPr>
          <w:rFonts w:hint="eastAsia"/>
        </w:rPr>
        <w:t>要不要試試看？</w:t>
      </w:r>
    </w:p>
    <w:p w14:paraId="621B0BE8" w14:textId="6987E8C3" w:rsidR="007C024B" w:rsidRDefault="007C024B" w:rsidP="007C024B">
      <w:pPr>
        <w:pStyle w:val="a7"/>
        <w:ind w:leftChars="0"/>
        <w:jc w:val="center"/>
      </w:pPr>
      <w:r>
        <w:rPr>
          <w:noProof/>
        </w:rPr>
        <w:drawing>
          <wp:inline distT="0" distB="0" distL="0" distR="0" wp14:anchorId="25C1BE42" wp14:editId="4124C4B3">
            <wp:extent cx="4291013" cy="1063712"/>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681" cy="1076768"/>
                    </a:xfrm>
                    <a:prstGeom prst="rect">
                      <a:avLst/>
                    </a:prstGeom>
                  </pic:spPr>
                </pic:pic>
              </a:graphicData>
            </a:graphic>
          </wp:inline>
        </w:drawing>
      </w:r>
    </w:p>
    <w:p w14:paraId="1DF95EA7" w14:textId="76234ADA" w:rsidR="006C399D" w:rsidRPr="001C72CE" w:rsidRDefault="004C3FEC" w:rsidP="001C72CE">
      <w:pPr>
        <w:pStyle w:val="a7"/>
        <w:ind w:leftChars="0"/>
        <w:jc w:val="center"/>
        <w:rPr>
          <w:sz w:val="16"/>
          <w:szCs w:val="14"/>
        </w:rPr>
      </w:pPr>
      <w:hyperlink r:id="rId85" w:history="1">
        <w:r w:rsidR="006C399D" w:rsidRPr="001C72CE">
          <w:rPr>
            <w:rStyle w:val="ab"/>
            <w:sz w:val="16"/>
            <w:szCs w:val="14"/>
          </w:rPr>
          <w:t>https://towardsdatascience.com/deep-learning-which-loss-and-activation-functions-should-i-use-ac02f1c56aa8</w:t>
        </w:r>
      </w:hyperlink>
    </w:p>
    <w:p w14:paraId="7250EDCB" w14:textId="77777777" w:rsidR="00B8069C" w:rsidRDefault="00B8069C" w:rsidP="002C175C"/>
    <w:p w14:paraId="0F8A1E8D" w14:textId="32BF3BC9" w:rsidR="00BD3C5F" w:rsidRDefault="003601E3" w:rsidP="002C175C">
      <w:r>
        <w:rPr>
          <w:rFonts w:hint="eastAsia"/>
        </w:rPr>
        <w:t>2020.02.16 Zhi-Hong</w:t>
      </w:r>
    </w:p>
    <w:p w14:paraId="6F1D1321" w14:textId="0D06E458" w:rsidR="003601E3" w:rsidRDefault="003601E3" w:rsidP="007B1C88">
      <w:pPr>
        <w:pStyle w:val="a7"/>
        <w:numPr>
          <w:ilvl w:val="0"/>
          <w:numId w:val="15"/>
        </w:numPr>
        <w:ind w:leftChars="0"/>
      </w:pPr>
      <w:r>
        <w:rPr>
          <w:rFonts w:hint="eastAsia"/>
        </w:rPr>
        <w:t>已經將</w:t>
      </w:r>
      <w:r>
        <w:rPr>
          <w:rFonts w:hint="eastAsia"/>
        </w:rPr>
        <w:t xml:space="preserve">model / result / code / excel / </w:t>
      </w:r>
      <w:r w:rsidR="00366020">
        <w:rPr>
          <w:rFonts w:hint="eastAsia"/>
        </w:rPr>
        <w:t>放入指定資料夾中</w:t>
      </w:r>
    </w:p>
    <w:p w14:paraId="5C72AAEE" w14:textId="65525AFB" w:rsidR="00366020" w:rsidRDefault="00366020" w:rsidP="007B1C88">
      <w:pPr>
        <w:pStyle w:val="a7"/>
        <w:numPr>
          <w:ilvl w:val="0"/>
          <w:numId w:val="15"/>
        </w:numPr>
        <w:ind w:leftChars="0"/>
      </w:pPr>
      <w:r>
        <w:rPr>
          <w:rFonts w:hint="eastAsia"/>
        </w:rPr>
        <w:t>架構的部分我覺得沒什麼問題</w:t>
      </w:r>
      <w:r>
        <w:rPr>
          <w:rFonts w:hint="eastAsia"/>
        </w:rPr>
        <w:t>,</w:t>
      </w:r>
      <w:r>
        <w:rPr>
          <w:rFonts w:hint="eastAsia"/>
        </w:rPr>
        <w:t>黃色為真實值</w:t>
      </w:r>
      <w:r>
        <w:rPr>
          <w:rFonts w:hint="eastAsia"/>
        </w:rPr>
        <w:t>,</w:t>
      </w:r>
      <w:r>
        <w:rPr>
          <w:rFonts w:hint="eastAsia"/>
        </w:rPr>
        <w:t>藍色為預測值</w:t>
      </w:r>
      <w:r>
        <w:rPr>
          <w:rFonts w:hint="eastAsia"/>
        </w:rPr>
        <w:t>,</w:t>
      </w:r>
      <w:r>
        <w:rPr>
          <w:rFonts w:hint="eastAsia"/>
        </w:rPr>
        <w:t>類神經網路的</w:t>
      </w:r>
      <w:r>
        <w:rPr>
          <w:rFonts w:hint="eastAsia"/>
        </w:rPr>
        <w:t>model</w:t>
      </w:r>
      <w:r>
        <w:rPr>
          <w:rFonts w:hint="eastAsia"/>
        </w:rPr>
        <w:t>架構圖我寫在下方</w:t>
      </w:r>
      <w:r>
        <w:rPr>
          <w:rFonts w:hint="eastAsia"/>
        </w:rPr>
        <w:t>,</w:t>
      </w:r>
      <w:r>
        <w:rPr>
          <w:rFonts w:hint="eastAsia"/>
        </w:rPr>
        <w:t>目前就只是這樣子</w:t>
      </w:r>
      <w:r>
        <w:rPr>
          <w:rFonts w:hint="eastAsia"/>
        </w:rPr>
        <w:t>,</w:t>
      </w:r>
      <w:r>
        <w:rPr>
          <w:rFonts w:hint="eastAsia"/>
        </w:rPr>
        <w:t>我覺得應該是因為說</w:t>
      </w:r>
      <w:r>
        <w:rPr>
          <w:rFonts w:hint="eastAsia"/>
        </w:rPr>
        <w:t>,</w:t>
      </w:r>
      <w:r>
        <w:rPr>
          <w:rFonts w:hint="eastAsia"/>
        </w:rPr>
        <w:t>畢竟是使用傳統</w:t>
      </w:r>
      <w:r>
        <w:rPr>
          <w:rFonts w:hint="eastAsia"/>
        </w:rPr>
        <w:t>ANN,</w:t>
      </w:r>
      <w:r>
        <w:rPr>
          <w:rFonts w:hint="eastAsia"/>
        </w:rPr>
        <w:t>其沒有所謂的時間依賴性</w:t>
      </w:r>
      <w:r>
        <w:rPr>
          <w:rFonts w:hint="eastAsia"/>
        </w:rPr>
        <w:t>,</w:t>
      </w:r>
      <w:r>
        <w:rPr>
          <w:rFonts w:hint="eastAsia"/>
        </w:rPr>
        <w:t>輸出沒辦法根據上一個輸出做關聯</w:t>
      </w:r>
      <w:r>
        <w:rPr>
          <w:rFonts w:hint="eastAsia"/>
        </w:rPr>
        <w:t>,</w:t>
      </w:r>
      <w:r w:rsidR="00354307">
        <w:rPr>
          <w:rFonts w:hint="eastAsia"/>
        </w:rPr>
        <w:t>且一次七個相對來說比一次預測一個還要來的不準確</w:t>
      </w:r>
      <w:r w:rsidR="00354307">
        <w:rPr>
          <w:rFonts w:hint="eastAsia"/>
        </w:rPr>
        <w:t>,</w:t>
      </w:r>
      <w:r w:rsidR="00354307">
        <w:rPr>
          <w:rFonts w:hint="eastAsia"/>
        </w:rPr>
        <w:t>才導致目前輸出結果呈現而言會是那樣</w:t>
      </w:r>
    </w:p>
    <w:p w14:paraId="4ECBA911" w14:textId="282E2446" w:rsidR="00366020" w:rsidRDefault="00366020" w:rsidP="007B1C88">
      <w:pPr>
        <w:pStyle w:val="a7"/>
        <w:ind w:leftChars="0"/>
      </w:pPr>
    </w:p>
    <w:tbl>
      <w:tblPr>
        <w:tblStyle w:val="aa"/>
        <w:tblW w:w="8362" w:type="dxa"/>
        <w:tblLook w:val="04A0" w:firstRow="1" w:lastRow="0" w:firstColumn="1" w:lastColumn="0" w:noHBand="0" w:noVBand="1"/>
      </w:tblPr>
      <w:tblGrid>
        <w:gridCol w:w="6756"/>
        <w:gridCol w:w="1606"/>
      </w:tblGrid>
      <w:tr w:rsidR="00366020" w14:paraId="74FE4701" w14:textId="77777777" w:rsidTr="00687049">
        <w:tc>
          <w:tcPr>
            <w:tcW w:w="4181" w:type="dxa"/>
            <w:vMerge w:val="restart"/>
          </w:tcPr>
          <w:p w14:paraId="46EB0595" w14:textId="77777777" w:rsidR="00366020" w:rsidRDefault="00366020" w:rsidP="007B1C88">
            <w:pPr>
              <w:jc w:val="center"/>
            </w:pPr>
          </w:p>
          <w:p w14:paraId="41420E7A" w14:textId="77777777" w:rsidR="00366020" w:rsidRDefault="00366020" w:rsidP="007B1C88">
            <w:pPr>
              <w:jc w:val="center"/>
            </w:pPr>
          </w:p>
          <w:p w14:paraId="729A0FD9" w14:textId="0BD53656" w:rsidR="00366020" w:rsidRDefault="00366020" w:rsidP="007B1C88">
            <w:pPr>
              <w:jc w:val="center"/>
            </w:pPr>
            <w:r w:rsidRPr="00366020">
              <w:rPr>
                <w:noProof/>
              </w:rPr>
              <w:drawing>
                <wp:inline distT="0" distB="0" distL="0" distR="0" wp14:anchorId="0D9227C2" wp14:editId="0F926C33">
                  <wp:extent cx="4146550" cy="787400"/>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44554" cy="787021"/>
                          </a:xfrm>
                          <a:prstGeom prst="rect">
                            <a:avLst/>
                          </a:prstGeom>
                        </pic:spPr>
                      </pic:pic>
                    </a:graphicData>
                  </a:graphic>
                </wp:inline>
              </w:drawing>
            </w:r>
          </w:p>
        </w:tc>
        <w:tc>
          <w:tcPr>
            <w:tcW w:w="4181" w:type="dxa"/>
          </w:tcPr>
          <w:p w14:paraId="56AE4E55" w14:textId="7E8C0B9D" w:rsidR="00366020" w:rsidRDefault="00366020" w:rsidP="002C175C">
            <w:r>
              <w:t>I</w:t>
            </w:r>
            <w:r>
              <w:rPr>
                <w:rFonts w:hint="eastAsia"/>
              </w:rPr>
              <w:t>nput</w:t>
            </w:r>
          </w:p>
        </w:tc>
      </w:tr>
      <w:tr w:rsidR="00366020" w14:paraId="18CB26FE" w14:textId="77777777" w:rsidTr="00687049">
        <w:tc>
          <w:tcPr>
            <w:tcW w:w="4181" w:type="dxa"/>
            <w:vMerge/>
          </w:tcPr>
          <w:p w14:paraId="23406B6F" w14:textId="7AA0D1CB" w:rsidR="00366020" w:rsidRDefault="00366020" w:rsidP="002C175C"/>
        </w:tc>
        <w:tc>
          <w:tcPr>
            <w:tcW w:w="4181" w:type="dxa"/>
          </w:tcPr>
          <w:p w14:paraId="3398B8F1" w14:textId="5DA67BBF" w:rsidR="00366020" w:rsidRDefault="00366020" w:rsidP="002C175C">
            <w:r>
              <w:t>H</w:t>
            </w:r>
            <w:r>
              <w:rPr>
                <w:rFonts w:hint="eastAsia"/>
              </w:rPr>
              <w:t>idden layer</w:t>
            </w:r>
          </w:p>
        </w:tc>
      </w:tr>
      <w:tr w:rsidR="00366020" w14:paraId="6982439F" w14:textId="77777777" w:rsidTr="00687049">
        <w:tc>
          <w:tcPr>
            <w:tcW w:w="4181" w:type="dxa"/>
            <w:vMerge/>
          </w:tcPr>
          <w:p w14:paraId="63F2AC63" w14:textId="122DE6B7" w:rsidR="00366020" w:rsidRDefault="00366020" w:rsidP="002C175C"/>
        </w:tc>
        <w:tc>
          <w:tcPr>
            <w:tcW w:w="4181" w:type="dxa"/>
          </w:tcPr>
          <w:p w14:paraId="4BFC793D" w14:textId="56E63603" w:rsidR="00366020" w:rsidRDefault="00366020" w:rsidP="002C175C">
            <w:r>
              <w:t>H</w:t>
            </w:r>
            <w:r>
              <w:rPr>
                <w:rFonts w:hint="eastAsia"/>
              </w:rPr>
              <w:t>idden layer</w:t>
            </w:r>
          </w:p>
        </w:tc>
      </w:tr>
      <w:tr w:rsidR="00366020" w14:paraId="3EC229BE" w14:textId="77777777" w:rsidTr="00687049">
        <w:tc>
          <w:tcPr>
            <w:tcW w:w="4181" w:type="dxa"/>
            <w:vMerge/>
          </w:tcPr>
          <w:p w14:paraId="0C341066" w14:textId="7C37337A" w:rsidR="00366020" w:rsidRDefault="00366020" w:rsidP="002C175C"/>
        </w:tc>
        <w:tc>
          <w:tcPr>
            <w:tcW w:w="4181" w:type="dxa"/>
          </w:tcPr>
          <w:p w14:paraId="0E6D34B9" w14:textId="58B2F2F2" w:rsidR="00366020" w:rsidRDefault="00366020" w:rsidP="002C175C">
            <w:r>
              <w:t>D</w:t>
            </w:r>
            <w:r>
              <w:rPr>
                <w:rFonts w:hint="eastAsia"/>
              </w:rPr>
              <w:t>ropout layer</w:t>
            </w:r>
          </w:p>
        </w:tc>
      </w:tr>
      <w:tr w:rsidR="00366020" w14:paraId="7069FB1C" w14:textId="77777777" w:rsidTr="00687049">
        <w:tc>
          <w:tcPr>
            <w:tcW w:w="4181" w:type="dxa"/>
            <w:vMerge/>
          </w:tcPr>
          <w:p w14:paraId="13ABA951" w14:textId="7F5C6755" w:rsidR="00366020" w:rsidRDefault="00366020" w:rsidP="002C175C"/>
        </w:tc>
        <w:tc>
          <w:tcPr>
            <w:tcW w:w="4181" w:type="dxa"/>
          </w:tcPr>
          <w:p w14:paraId="38B812F8" w14:textId="641F104B" w:rsidR="00366020" w:rsidRDefault="00366020" w:rsidP="002C175C">
            <w:r>
              <w:t>H</w:t>
            </w:r>
            <w:r>
              <w:rPr>
                <w:rFonts w:hint="eastAsia"/>
              </w:rPr>
              <w:t>idden layer</w:t>
            </w:r>
          </w:p>
        </w:tc>
      </w:tr>
      <w:tr w:rsidR="00366020" w14:paraId="75F58F89" w14:textId="77777777" w:rsidTr="00687049">
        <w:tc>
          <w:tcPr>
            <w:tcW w:w="4181" w:type="dxa"/>
            <w:vMerge/>
          </w:tcPr>
          <w:p w14:paraId="6B17F576" w14:textId="649C6A66" w:rsidR="00366020" w:rsidRDefault="00366020" w:rsidP="002C175C"/>
        </w:tc>
        <w:tc>
          <w:tcPr>
            <w:tcW w:w="4181" w:type="dxa"/>
          </w:tcPr>
          <w:p w14:paraId="454493FF" w14:textId="16C0FA0B" w:rsidR="00366020" w:rsidRDefault="00366020" w:rsidP="002C175C">
            <w:r>
              <w:t>D</w:t>
            </w:r>
            <w:r>
              <w:rPr>
                <w:rFonts w:hint="eastAsia"/>
              </w:rPr>
              <w:t>ropout layer</w:t>
            </w:r>
          </w:p>
        </w:tc>
      </w:tr>
      <w:tr w:rsidR="00366020" w14:paraId="4B14DAF5" w14:textId="77777777" w:rsidTr="00687049">
        <w:tc>
          <w:tcPr>
            <w:tcW w:w="4181" w:type="dxa"/>
            <w:vMerge/>
          </w:tcPr>
          <w:p w14:paraId="12E27FAB" w14:textId="208C1EF0" w:rsidR="00366020" w:rsidRDefault="00366020" w:rsidP="002C175C"/>
        </w:tc>
        <w:tc>
          <w:tcPr>
            <w:tcW w:w="4181" w:type="dxa"/>
          </w:tcPr>
          <w:p w14:paraId="4005E507" w14:textId="044547F3" w:rsidR="00366020" w:rsidRDefault="00366020" w:rsidP="002C175C">
            <w:r>
              <w:t>H</w:t>
            </w:r>
            <w:r>
              <w:rPr>
                <w:rFonts w:hint="eastAsia"/>
              </w:rPr>
              <w:t>idden layer</w:t>
            </w:r>
          </w:p>
        </w:tc>
      </w:tr>
      <w:tr w:rsidR="00366020" w14:paraId="1673B62E" w14:textId="77777777" w:rsidTr="00687049">
        <w:tc>
          <w:tcPr>
            <w:tcW w:w="4181" w:type="dxa"/>
            <w:vMerge/>
          </w:tcPr>
          <w:p w14:paraId="788F93FF" w14:textId="606EC558" w:rsidR="00366020" w:rsidRDefault="00366020" w:rsidP="002C175C"/>
        </w:tc>
        <w:tc>
          <w:tcPr>
            <w:tcW w:w="4181" w:type="dxa"/>
          </w:tcPr>
          <w:p w14:paraId="7AC9C794" w14:textId="70E5E17B" w:rsidR="00366020" w:rsidRDefault="00366020" w:rsidP="002C175C">
            <w:r>
              <w:t>D</w:t>
            </w:r>
            <w:r>
              <w:rPr>
                <w:rFonts w:hint="eastAsia"/>
              </w:rPr>
              <w:t>ropout layer</w:t>
            </w:r>
          </w:p>
        </w:tc>
      </w:tr>
      <w:tr w:rsidR="00366020" w14:paraId="345EB406" w14:textId="77777777" w:rsidTr="00687049">
        <w:tc>
          <w:tcPr>
            <w:tcW w:w="4181" w:type="dxa"/>
            <w:vMerge/>
          </w:tcPr>
          <w:p w14:paraId="0AB0BC91" w14:textId="50B0F49C" w:rsidR="00366020" w:rsidRDefault="00366020" w:rsidP="002C175C"/>
        </w:tc>
        <w:tc>
          <w:tcPr>
            <w:tcW w:w="4181" w:type="dxa"/>
          </w:tcPr>
          <w:p w14:paraId="07DA6109" w14:textId="3E083255" w:rsidR="00366020" w:rsidRDefault="00366020" w:rsidP="002C175C">
            <w:r>
              <w:t>O</w:t>
            </w:r>
            <w:r>
              <w:rPr>
                <w:rFonts w:hint="eastAsia"/>
              </w:rPr>
              <w:t>utput layer</w:t>
            </w:r>
          </w:p>
        </w:tc>
      </w:tr>
    </w:tbl>
    <w:p w14:paraId="1E3246FF" w14:textId="08EFD040" w:rsidR="00366020" w:rsidRDefault="00354307" w:rsidP="007B1C88">
      <w:pPr>
        <w:pStyle w:val="a7"/>
        <w:numPr>
          <w:ilvl w:val="0"/>
          <w:numId w:val="16"/>
        </w:numPr>
        <w:ind w:leftChars="0"/>
      </w:pPr>
      <w:r>
        <w:rPr>
          <w:rFonts w:hint="eastAsia"/>
        </w:rPr>
        <w:t>另外</w:t>
      </w:r>
      <w:r>
        <w:rPr>
          <w:rFonts w:hint="eastAsia"/>
        </w:rPr>
        <w:t>Excel</w:t>
      </w:r>
      <w:r>
        <w:rPr>
          <w:rFonts w:hint="eastAsia"/>
        </w:rPr>
        <w:t>已經算好了</w:t>
      </w:r>
      <w:r>
        <w:rPr>
          <w:rFonts w:hint="eastAsia"/>
        </w:rPr>
        <w:t>,</w:t>
      </w:r>
      <w:r>
        <w:rPr>
          <w:rFonts w:hint="eastAsia"/>
        </w:rPr>
        <w:t>其落差有點差距</w:t>
      </w:r>
      <w:r>
        <w:rPr>
          <w:rFonts w:hint="eastAsia"/>
        </w:rPr>
        <w:t>,</w:t>
      </w:r>
      <w:r>
        <w:rPr>
          <w:rFonts w:hint="eastAsia"/>
        </w:rPr>
        <w:t>我總結一下原因</w:t>
      </w:r>
    </w:p>
    <w:p w14:paraId="12DBADB1" w14:textId="0B96063F" w:rsidR="00354307" w:rsidRDefault="00354307" w:rsidP="007B1C88">
      <w:pPr>
        <w:pStyle w:val="a7"/>
        <w:numPr>
          <w:ilvl w:val="0"/>
          <w:numId w:val="16"/>
        </w:numPr>
        <w:ind w:leftChars="0"/>
      </w:pPr>
      <w:r w:rsidRPr="00354307">
        <w:rPr>
          <w:noProof/>
        </w:rPr>
        <w:lastRenderedPageBreak/>
        <w:drawing>
          <wp:inline distT="0" distB="0" distL="0" distR="0" wp14:anchorId="157A64F3" wp14:editId="137F6B63">
            <wp:extent cx="3939882" cy="1021169"/>
            <wp:effectExtent l="0" t="0" r="381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39882" cy="1021169"/>
                    </a:xfrm>
                    <a:prstGeom prst="rect">
                      <a:avLst/>
                    </a:prstGeom>
                  </pic:spPr>
                </pic:pic>
              </a:graphicData>
            </a:graphic>
          </wp:inline>
        </w:drawing>
      </w:r>
    </w:p>
    <w:tbl>
      <w:tblPr>
        <w:tblStyle w:val="aa"/>
        <w:tblW w:w="0" w:type="auto"/>
        <w:tblLook w:val="04A0" w:firstRow="1" w:lastRow="0" w:firstColumn="1" w:lastColumn="0" w:noHBand="0" w:noVBand="1"/>
      </w:tblPr>
      <w:tblGrid>
        <w:gridCol w:w="8556"/>
      </w:tblGrid>
      <w:tr w:rsidR="00354307" w14:paraId="148C97B9" w14:textId="77777777" w:rsidTr="00354307">
        <w:tc>
          <w:tcPr>
            <w:tcW w:w="8362" w:type="dxa"/>
          </w:tcPr>
          <w:p w14:paraId="7677E274" w14:textId="4C7DE355" w:rsidR="00354307" w:rsidRDefault="00354307" w:rsidP="00354307">
            <w:r>
              <w:t>P</w:t>
            </w:r>
            <w:r>
              <w:rPr>
                <w:rFonts w:hint="eastAsia"/>
              </w:rPr>
              <w:t>ython</w:t>
            </w:r>
            <w:r>
              <w:rPr>
                <w:rFonts w:hint="eastAsia"/>
              </w:rPr>
              <w:t>計算是用浮點數計算</w:t>
            </w:r>
            <w:r>
              <w:rPr>
                <w:rFonts w:hint="eastAsia"/>
              </w:rPr>
              <w:t xml:space="preserve"> </w:t>
            </w:r>
            <w:r>
              <w:rPr>
                <w:rFonts w:hint="eastAsia"/>
              </w:rPr>
              <w:t>對應到下方的</w:t>
            </w:r>
            <w:r>
              <w:rPr>
                <w:rFonts w:hint="eastAsia"/>
              </w:rPr>
              <w:t>excel</w:t>
            </w:r>
            <w:r>
              <w:rPr>
                <w:rFonts w:hint="eastAsia"/>
              </w:rPr>
              <w:t>試算表</w:t>
            </w:r>
            <w:r w:rsidR="003A1804">
              <w:rPr>
                <w:rFonts w:hint="eastAsia"/>
              </w:rPr>
              <w:t xml:space="preserve"> </w:t>
            </w:r>
            <w:r w:rsidR="003A1804">
              <w:rPr>
                <w:rFonts w:hint="eastAsia"/>
              </w:rPr>
              <w:t>我拿其中一組做舉例</w:t>
            </w:r>
          </w:p>
          <w:p w14:paraId="1349E2C0" w14:textId="66A237F9" w:rsidR="00354307" w:rsidRDefault="00354307" w:rsidP="00354307">
            <w:r w:rsidRPr="00354307">
              <w:rPr>
                <w:noProof/>
              </w:rPr>
              <w:drawing>
                <wp:inline distT="0" distB="0" distL="0" distR="0" wp14:anchorId="784A310F" wp14:editId="5148F1FA">
                  <wp:extent cx="4267570" cy="1539373"/>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67570" cy="1539373"/>
                          </a:xfrm>
                          <a:prstGeom prst="rect">
                            <a:avLst/>
                          </a:prstGeom>
                        </pic:spPr>
                      </pic:pic>
                    </a:graphicData>
                  </a:graphic>
                </wp:inline>
              </w:drawing>
            </w:r>
          </w:p>
        </w:tc>
      </w:tr>
      <w:tr w:rsidR="00354307" w14:paraId="13ACC8DB" w14:textId="77777777" w:rsidTr="00354307">
        <w:tc>
          <w:tcPr>
            <w:tcW w:w="8362" w:type="dxa"/>
          </w:tcPr>
          <w:p w14:paraId="70A561FB" w14:textId="20FDDD50" w:rsidR="00354307" w:rsidRDefault="00354307" w:rsidP="00354307">
            <w:r w:rsidRPr="00354307">
              <w:rPr>
                <w:noProof/>
              </w:rPr>
              <w:drawing>
                <wp:inline distT="0" distB="0" distL="0" distR="0" wp14:anchorId="46200D78" wp14:editId="244A969E">
                  <wp:extent cx="5295900" cy="5207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95900" cy="520700"/>
                          </a:xfrm>
                          <a:prstGeom prst="rect">
                            <a:avLst/>
                          </a:prstGeom>
                        </pic:spPr>
                      </pic:pic>
                    </a:graphicData>
                  </a:graphic>
                </wp:inline>
              </w:drawing>
            </w:r>
          </w:p>
        </w:tc>
      </w:tr>
    </w:tbl>
    <w:p w14:paraId="7314D8ED" w14:textId="2E7F2E1F" w:rsidR="00354307" w:rsidRDefault="00354307" w:rsidP="00354307">
      <w:r>
        <w:rPr>
          <w:rFonts w:hint="eastAsia"/>
        </w:rPr>
        <w:t>其中</w:t>
      </w:r>
      <w:r>
        <w:rPr>
          <w:rFonts w:hint="eastAsia"/>
        </w:rPr>
        <w:t xml:space="preserve"> abs((</w:t>
      </w:r>
      <w:r>
        <w:rPr>
          <w:rFonts w:hint="eastAsia"/>
        </w:rPr>
        <w:t>預測值</w:t>
      </w:r>
      <w:r>
        <w:rPr>
          <w:rFonts w:hint="eastAsia"/>
        </w:rPr>
        <w:t>-</w:t>
      </w:r>
      <w:r>
        <w:rPr>
          <w:rFonts w:hint="eastAsia"/>
        </w:rPr>
        <w:t>真實值</w:t>
      </w:r>
      <w:r>
        <w:rPr>
          <w:rFonts w:hint="eastAsia"/>
        </w:rPr>
        <w:t>)/</w:t>
      </w:r>
      <w:r>
        <w:rPr>
          <w:rFonts w:hint="eastAsia"/>
        </w:rPr>
        <w:t>真實值</w:t>
      </w:r>
      <w:r>
        <w:rPr>
          <w:rFonts w:hint="eastAsia"/>
        </w:rPr>
        <w:t xml:space="preserve">) </w:t>
      </w:r>
      <w:r>
        <w:rPr>
          <w:rFonts w:hint="eastAsia"/>
        </w:rPr>
        <w:t>兩個計算呈現結果不一樣</w:t>
      </w:r>
      <w:r>
        <w:rPr>
          <w:rFonts w:hint="eastAsia"/>
        </w:rPr>
        <w:t xml:space="preserve"> </w:t>
      </w:r>
      <w:r>
        <w:rPr>
          <w:rFonts w:hint="eastAsia"/>
        </w:rPr>
        <w:t>以至於最終結果會有誤差</w:t>
      </w:r>
    </w:p>
    <w:p w14:paraId="60192CB5" w14:textId="1ED0B91F" w:rsidR="003A1804" w:rsidRDefault="003A1804" w:rsidP="00354307">
      <w:r>
        <w:rPr>
          <w:rFonts w:hint="eastAsia"/>
        </w:rPr>
        <w:t>但跟</w:t>
      </w:r>
      <w:r>
        <w:rPr>
          <w:rFonts w:hint="eastAsia"/>
        </w:rPr>
        <w:t>python</w:t>
      </w:r>
      <w:r>
        <w:rPr>
          <w:rFonts w:hint="eastAsia"/>
        </w:rPr>
        <w:t>結果的順序是一致的</w:t>
      </w:r>
      <w:r>
        <w:rPr>
          <w:rFonts w:hint="eastAsia"/>
        </w:rPr>
        <w:t xml:space="preserve"> </w:t>
      </w:r>
      <w:r>
        <w:rPr>
          <w:rFonts w:hint="eastAsia"/>
        </w:rPr>
        <w:t>值不同而已</w:t>
      </w:r>
    </w:p>
    <w:p w14:paraId="46B27B84" w14:textId="2F89446A" w:rsidR="000D64B8" w:rsidRDefault="000D64B8" w:rsidP="002C175C">
      <w:r>
        <w:rPr>
          <w:rFonts w:hint="eastAsia"/>
        </w:rPr>
        <w:t>2</w:t>
      </w:r>
      <w:r>
        <w:t>020.02.16 Hsu</w:t>
      </w:r>
    </w:p>
    <w:p w14:paraId="40125C45" w14:textId="7836314E" w:rsidR="000D64B8" w:rsidRDefault="000D64B8" w:rsidP="000D64B8">
      <w:pPr>
        <w:pStyle w:val="a7"/>
        <w:numPr>
          <w:ilvl w:val="0"/>
          <w:numId w:val="14"/>
        </w:numPr>
        <w:ind w:leftChars="0"/>
      </w:pPr>
      <w:r>
        <w:rPr>
          <w:rFonts w:hint="eastAsia"/>
        </w:rPr>
        <w:t>好的，沒問題。</w:t>
      </w:r>
    </w:p>
    <w:p w14:paraId="520E7944" w14:textId="51B3F51B" w:rsidR="000D64B8" w:rsidRDefault="000D64B8" w:rsidP="000D64B8">
      <w:pPr>
        <w:pStyle w:val="a7"/>
        <w:numPr>
          <w:ilvl w:val="0"/>
          <w:numId w:val="14"/>
        </w:numPr>
        <w:ind w:leftChars="0"/>
      </w:pPr>
      <w:r>
        <w:rPr>
          <w:rFonts w:hint="eastAsia"/>
        </w:rPr>
        <w:t>預測結果的圖形，老師一直覺得很奇怪，為何藍色與黃色的高低起伏差那麼多？</w:t>
      </w:r>
      <w:r w:rsidR="00A25636">
        <w:rPr>
          <w:rFonts w:hint="eastAsia"/>
        </w:rPr>
        <w:t>有辦法確認這是類神經網路模型的問題？還是哪裡出問題嗎？目前的所用的類神經網路的結構？</w:t>
      </w:r>
    </w:p>
    <w:p w14:paraId="3D84340A" w14:textId="20A5B453" w:rsidR="00A25636" w:rsidRDefault="00A25636" w:rsidP="000D64B8">
      <w:pPr>
        <w:pStyle w:val="a7"/>
        <w:numPr>
          <w:ilvl w:val="0"/>
          <w:numId w:val="14"/>
        </w:numPr>
        <w:ind w:leftChars="0"/>
      </w:pPr>
      <w:r>
        <w:rPr>
          <w:rFonts w:hint="eastAsia"/>
        </w:rPr>
        <w:t>另外，是否可以用</w:t>
      </w:r>
      <w:r>
        <w:rPr>
          <w:rFonts w:hint="eastAsia"/>
        </w:rPr>
        <w:t>Excel</w:t>
      </w:r>
      <w:r>
        <w:rPr>
          <w:rFonts w:hint="eastAsia"/>
        </w:rPr>
        <w:t>人工驗算一下測試資料的</w:t>
      </w:r>
      <w:r>
        <w:rPr>
          <w:rFonts w:hint="eastAsia"/>
        </w:rPr>
        <w:t>MAPE</w:t>
      </w:r>
      <w:r>
        <w:rPr>
          <w:rFonts w:hint="eastAsia"/>
        </w:rPr>
        <w:t>及</w:t>
      </w:r>
      <w:r>
        <w:rPr>
          <w:rFonts w:hint="eastAsia"/>
        </w:rPr>
        <w:t>RMSE</w:t>
      </w:r>
      <w:r>
        <w:rPr>
          <w:rFonts w:hint="eastAsia"/>
        </w:rPr>
        <w:t>值？</w:t>
      </w:r>
    </w:p>
    <w:p w14:paraId="10038A07" w14:textId="0812BE1B" w:rsidR="00A25636" w:rsidRDefault="00A25636" w:rsidP="00BD3C5F">
      <w:pPr>
        <w:pStyle w:val="a7"/>
        <w:numPr>
          <w:ilvl w:val="0"/>
          <w:numId w:val="14"/>
        </w:numPr>
        <w:ind w:leftChars="0"/>
      </w:pPr>
      <w:r>
        <w:rPr>
          <w:rFonts w:hint="eastAsia"/>
        </w:rPr>
        <w:t>請將你的程式及結果放在</w:t>
      </w:r>
      <w:r>
        <w:rPr>
          <w:rFonts w:hint="eastAsia"/>
        </w:rPr>
        <w:t>/</w:t>
      </w:r>
      <w:r w:rsidRPr="00A25636">
        <w:rPr>
          <w:rFonts w:hint="eastAsia"/>
        </w:rPr>
        <w:t xml:space="preserve">108 </w:t>
      </w:r>
      <w:r w:rsidRPr="00A25636">
        <w:rPr>
          <w:rFonts w:hint="eastAsia"/>
        </w:rPr>
        <w:t>老師與治紘</w:t>
      </w:r>
      <w:r>
        <w:rPr>
          <w:rFonts w:hint="eastAsia"/>
        </w:rPr>
        <w:t>的分享夾內。</w:t>
      </w:r>
    </w:p>
    <w:p w14:paraId="61188439" w14:textId="77777777" w:rsidR="000D64B8" w:rsidRDefault="000D64B8" w:rsidP="002C175C"/>
    <w:p w14:paraId="080233CD" w14:textId="737E132C" w:rsidR="00AE1F6B" w:rsidRDefault="0041408D" w:rsidP="002C175C">
      <w:r>
        <w:rPr>
          <w:rFonts w:hint="eastAsia"/>
        </w:rPr>
        <w:t>2020.02.16 Zhi-Hong</w:t>
      </w:r>
    </w:p>
    <w:p w14:paraId="4B5E0875" w14:textId="6586B316" w:rsidR="0041408D" w:rsidRDefault="0041408D" w:rsidP="002C175C">
      <w:r>
        <w:rPr>
          <w:rFonts w:hint="eastAsia"/>
        </w:rPr>
        <w:t>我另創一個</w:t>
      </w:r>
      <w:r>
        <w:rPr>
          <w:rFonts w:hint="eastAsia"/>
        </w:rPr>
        <w:t xml:space="preserve">docx </w:t>
      </w:r>
      <w:r>
        <w:rPr>
          <w:rFonts w:hint="eastAsia"/>
        </w:rPr>
        <w:t>屬於演算法的部分</w:t>
      </w:r>
      <w:r>
        <w:rPr>
          <w:rFonts w:hint="eastAsia"/>
        </w:rPr>
        <w:t xml:space="preserve"> </w:t>
      </w:r>
      <w:r>
        <w:rPr>
          <w:rFonts w:hint="eastAsia"/>
        </w:rPr>
        <w:t>已經想破頭並修改一下</w:t>
      </w:r>
      <w:r>
        <w:rPr>
          <w:rFonts w:hint="eastAsia"/>
        </w:rPr>
        <w:t xml:space="preserve"> </w:t>
      </w:r>
      <w:r>
        <w:rPr>
          <w:rFonts w:hint="eastAsia"/>
        </w:rPr>
        <w:t>老師請您過目一下</w:t>
      </w:r>
    </w:p>
    <w:p w14:paraId="6C9B261F" w14:textId="77777777" w:rsidR="0041408D" w:rsidRDefault="0041408D" w:rsidP="002C175C"/>
    <w:p w14:paraId="17125CEA" w14:textId="45D39F87" w:rsidR="0041408D" w:rsidRDefault="0041408D" w:rsidP="002C175C">
      <w:r>
        <w:rPr>
          <w:rFonts w:hint="eastAsia"/>
        </w:rPr>
        <w:t>這是之前的紀錄</w:t>
      </w:r>
    </w:p>
    <w:tbl>
      <w:tblPr>
        <w:tblStyle w:val="aa"/>
        <w:tblW w:w="0" w:type="auto"/>
        <w:tblLook w:val="04A0" w:firstRow="1" w:lastRow="0" w:firstColumn="1" w:lastColumn="0" w:noHBand="0" w:noVBand="1"/>
      </w:tblPr>
      <w:tblGrid>
        <w:gridCol w:w="7726"/>
        <w:gridCol w:w="796"/>
      </w:tblGrid>
      <w:tr w:rsidR="0041408D" w14:paraId="73C3D23A" w14:textId="77777777" w:rsidTr="0041408D">
        <w:tc>
          <w:tcPr>
            <w:tcW w:w="7726" w:type="dxa"/>
          </w:tcPr>
          <w:p w14:paraId="764DDB34" w14:textId="37E14D15" w:rsidR="0041408D" w:rsidRDefault="0041408D" w:rsidP="002C175C">
            <w:r>
              <w:rPr>
                <w:rFonts w:hint="eastAsia"/>
              </w:rPr>
              <w:t>周一至周日</w:t>
            </w:r>
          </w:p>
          <w:p w14:paraId="55B82816" w14:textId="4740228B" w:rsidR="0041408D" w:rsidRPr="0041408D" w:rsidRDefault="0041408D" w:rsidP="002C175C">
            <w:r w:rsidRPr="0041408D">
              <w:rPr>
                <w:noProof/>
              </w:rPr>
              <w:lastRenderedPageBreak/>
              <w:drawing>
                <wp:inline distT="0" distB="0" distL="0" distR="0" wp14:anchorId="61DC6DAD" wp14:editId="729066C5">
                  <wp:extent cx="4768850" cy="2165985"/>
                  <wp:effectExtent l="0" t="0" r="0"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68850" cy="2165985"/>
                          </a:xfrm>
                          <a:prstGeom prst="rect">
                            <a:avLst/>
                          </a:prstGeom>
                        </pic:spPr>
                      </pic:pic>
                    </a:graphicData>
                  </a:graphic>
                </wp:inline>
              </w:drawing>
            </w:r>
          </w:p>
        </w:tc>
        <w:tc>
          <w:tcPr>
            <w:tcW w:w="796" w:type="dxa"/>
          </w:tcPr>
          <w:p w14:paraId="14E6C297" w14:textId="65EC8B2D" w:rsidR="0041408D" w:rsidRDefault="0041408D" w:rsidP="002C175C">
            <w:r>
              <w:rPr>
                <w:rFonts w:hint="eastAsia"/>
              </w:rPr>
              <w:lastRenderedPageBreak/>
              <w:t>6.64</w:t>
            </w:r>
          </w:p>
        </w:tc>
      </w:tr>
      <w:tr w:rsidR="0041408D" w14:paraId="7BD6AB78" w14:textId="77777777" w:rsidTr="0041408D">
        <w:tc>
          <w:tcPr>
            <w:tcW w:w="7726" w:type="dxa"/>
          </w:tcPr>
          <w:p w14:paraId="5247C4FF" w14:textId="5AB75296" w:rsidR="0041408D" w:rsidRDefault="0041408D" w:rsidP="00687049">
            <w:r>
              <w:rPr>
                <w:rFonts w:hint="eastAsia"/>
              </w:rPr>
              <w:t>週二至下周一</w:t>
            </w:r>
          </w:p>
          <w:p w14:paraId="10778591" w14:textId="265D5257" w:rsidR="0041408D" w:rsidRPr="0041408D" w:rsidRDefault="0041408D" w:rsidP="002C175C">
            <w:r w:rsidRPr="0041408D">
              <w:rPr>
                <w:noProof/>
              </w:rPr>
              <w:drawing>
                <wp:inline distT="0" distB="0" distL="0" distR="0" wp14:anchorId="652C9611" wp14:editId="1B16AB2C">
                  <wp:extent cx="4768850" cy="20002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768850" cy="2000250"/>
                          </a:xfrm>
                          <a:prstGeom prst="rect">
                            <a:avLst/>
                          </a:prstGeom>
                        </pic:spPr>
                      </pic:pic>
                    </a:graphicData>
                  </a:graphic>
                </wp:inline>
              </w:drawing>
            </w:r>
          </w:p>
        </w:tc>
        <w:tc>
          <w:tcPr>
            <w:tcW w:w="796" w:type="dxa"/>
          </w:tcPr>
          <w:p w14:paraId="3EA42114" w14:textId="77777777" w:rsidR="0041408D" w:rsidRDefault="0041408D" w:rsidP="002C175C">
            <w:r>
              <w:rPr>
                <w:rFonts w:hint="eastAsia"/>
              </w:rPr>
              <w:t>6.22</w:t>
            </w:r>
          </w:p>
          <w:p w14:paraId="544BD27B" w14:textId="36D32B97" w:rsidR="0041408D" w:rsidRDefault="0041408D" w:rsidP="002C175C"/>
        </w:tc>
      </w:tr>
      <w:tr w:rsidR="0041408D" w14:paraId="23A72C18" w14:textId="77777777" w:rsidTr="0041408D">
        <w:tc>
          <w:tcPr>
            <w:tcW w:w="7726" w:type="dxa"/>
          </w:tcPr>
          <w:p w14:paraId="660A96FF" w14:textId="753DDD57" w:rsidR="0041408D" w:rsidRDefault="0041408D" w:rsidP="0041408D">
            <w:r>
              <w:rPr>
                <w:rFonts w:hint="eastAsia"/>
              </w:rPr>
              <w:t>週三至下周二</w:t>
            </w:r>
          </w:p>
          <w:p w14:paraId="51688A4D" w14:textId="6B92C3F8" w:rsidR="0041408D" w:rsidRDefault="0041408D" w:rsidP="00687049">
            <w:r w:rsidRPr="0041408D">
              <w:rPr>
                <w:noProof/>
              </w:rPr>
              <w:drawing>
                <wp:inline distT="0" distB="0" distL="0" distR="0" wp14:anchorId="7874E7D1" wp14:editId="7B9F7A33">
                  <wp:extent cx="4768850" cy="249555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8850" cy="2495550"/>
                          </a:xfrm>
                          <a:prstGeom prst="rect">
                            <a:avLst/>
                          </a:prstGeom>
                        </pic:spPr>
                      </pic:pic>
                    </a:graphicData>
                  </a:graphic>
                </wp:inline>
              </w:drawing>
            </w:r>
          </w:p>
        </w:tc>
        <w:tc>
          <w:tcPr>
            <w:tcW w:w="796" w:type="dxa"/>
          </w:tcPr>
          <w:p w14:paraId="328E9998" w14:textId="1A027332" w:rsidR="0041408D" w:rsidRDefault="0041408D" w:rsidP="002C175C">
            <w:r>
              <w:rPr>
                <w:rFonts w:hint="eastAsia"/>
              </w:rPr>
              <w:t>6.24</w:t>
            </w:r>
          </w:p>
        </w:tc>
      </w:tr>
    </w:tbl>
    <w:p w14:paraId="629BD45C" w14:textId="77777777" w:rsidR="0041408D" w:rsidRDefault="0041408D" w:rsidP="002C175C"/>
    <w:p w14:paraId="578A03BB" w14:textId="77777777" w:rsidR="00AE1F6B" w:rsidRDefault="00AE1F6B" w:rsidP="002C175C"/>
    <w:p w14:paraId="18648458" w14:textId="745885B0" w:rsidR="00AF2D98" w:rsidRDefault="00AF2D98" w:rsidP="002C175C">
      <w:r>
        <w:rPr>
          <w:rFonts w:hint="eastAsia"/>
        </w:rPr>
        <w:t>2020.02.14 Hs</w:t>
      </w:r>
      <w:r>
        <w:t>u</w:t>
      </w:r>
    </w:p>
    <w:p w14:paraId="030DB7F6" w14:textId="73082E08" w:rsidR="00AF2D98" w:rsidRDefault="00AF2D98" w:rsidP="002C175C">
      <w:r>
        <w:rPr>
          <w:rFonts w:hint="eastAsia"/>
        </w:rPr>
        <w:t>如果是</w:t>
      </w:r>
      <w:r>
        <w:rPr>
          <w:rFonts w:hint="eastAsia"/>
        </w:rPr>
        <w:t xml:space="preserve"> </w:t>
      </w:r>
      <w:r>
        <w:rPr>
          <w:rFonts w:hint="eastAsia"/>
        </w:rPr>
        <w:t>周一到周日</w:t>
      </w:r>
      <w:r>
        <w:rPr>
          <w:rFonts w:hint="eastAsia"/>
        </w:rPr>
        <w:t xml:space="preserve"> </w:t>
      </w:r>
      <w:r>
        <w:rPr>
          <w:rFonts w:hint="eastAsia"/>
        </w:rPr>
        <w:t>呢？</w:t>
      </w:r>
    </w:p>
    <w:p w14:paraId="684599EE" w14:textId="77777777" w:rsidR="00AF2D98" w:rsidRDefault="00AF2D98" w:rsidP="002C175C"/>
    <w:p w14:paraId="1FF5B62C" w14:textId="54BAABFA" w:rsidR="00BB4477" w:rsidRDefault="00BB4477" w:rsidP="002C175C">
      <w:r>
        <w:rPr>
          <w:rFonts w:hint="eastAsia"/>
        </w:rPr>
        <w:t>2020.02.14 Zhi-Hong</w:t>
      </w:r>
      <w:r w:rsidR="000E2480">
        <w:rPr>
          <w:rFonts w:hint="eastAsia"/>
        </w:rPr>
        <w:t xml:space="preserve"> 0</w:t>
      </w:r>
      <w:r w:rsidR="0042185E">
        <w:rPr>
          <w:rFonts w:hint="eastAsia"/>
        </w:rPr>
        <w:t>6</w:t>
      </w:r>
      <w:r w:rsidR="000E2480">
        <w:rPr>
          <w:rFonts w:hint="eastAsia"/>
        </w:rPr>
        <w:t>:00:</w:t>
      </w:r>
    </w:p>
    <w:p w14:paraId="62BEE8A6" w14:textId="7D496679" w:rsidR="000E2480" w:rsidRDefault="000E2480" w:rsidP="002C175C">
      <w:r>
        <w:rPr>
          <w:rFonts w:hint="eastAsia"/>
        </w:rPr>
        <w:lastRenderedPageBreak/>
        <w:t>我拿原本</w:t>
      </w:r>
      <w:r>
        <w:rPr>
          <w:rFonts w:hint="eastAsia"/>
        </w:rPr>
        <w:t>273(</w:t>
      </w:r>
      <w:r>
        <w:rPr>
          <w:rFonts w:hint="eastAsia"/>
        </w:rPr>
        <w:t>就原來</w:t>
      </w:r>
      <w:r>
        <w:rPr>
          <w:rFonts w:hint="eastAsia"/>
        </w:rPr>
        <w:t>test</w:t>
      </w:r>
      <w:r>
        <w:rPr>
          <w:rFonts w:hint="eastAsia"/>
        </w:rPr>
        <w:t>資料</w:t>
      </w:r>
      <w:r>
        <w:rPr>
          <w:rFonts w:hint="eastAsia"/>
        </w:rPr>
        <w:t xml:space="preserve"> 2019-01-01 ~ 2019-09-30)</w:t>
      </w:r>
      <w:r>
        <w:rPr>
          <w:rFonts w:hint="eastAsia"/>
        </w:rPr>
        <w:t>以及現在的</w:t>
      </w:r>
      <w:r>
        <w:rPr>
          <w:rFonts w:hint="eastAsia"/>
        </w:rPr>
        <w:t>(2019-01-02~2019-09-24)</w:t>
      </w:r>
      <w:r>
        <w:rPr>
          <w:rFonts w:hint="eastAsia"/>
        </w:rPr>
        <w:t>預測做比對</w:t>
      </w:r>
    </w:p>
    <w:p w14:paraId="275F7324" w14:textId="439240C1" w:rsidR="00A53A5B" w:rsidRDefault="00A53A5B" w:rsidP="002C175C">
      <w:r>
        <w:rPr>
          <w:rFonts w:hint="eastAsia"/>
        </w:rPr>
        <w:t>在</w:t>
      </w:r>
      <w:r>
        <w:rPr>
          <w:rFonts w:hint="eastAsia"/>
        </w:rPr>
        <w:t>ANN</w:t>
      </w:r>
      <w:r>
        <w:rPr>
          <w:rFonts w:hint="eastAsia"/>
        </w:rPr>
        <w:t>的情況下是</w:t>
      </w:r>
      <w:r>
        <w:rPr>
          <w:rFonts w:hint="eastAsia"/>
        </w:rPr>
        <w:t xml:space="preserve"> [</w:t>
      </w:r>
      <w:r>
        <w:rPr>
          <w:rFonts w:hint="eastAsia"/>
        </w:rPr>
        <w:t>沒差多少</w:t>
      </w:r>
      <w:r>
        <w:rPr>
          <w:rFonts w:hint="eastAsia"/>
        </w:rPr>
        <w:t>]</w:t>
      </w:r>
      <w:r w:rsidR="00C55F38">
        <w:rPr>
          <w:rFonts w:hint="eastAsia"/>
        </w:rPr>
        <w:t xml:space="preserve"> </w:t>
      </w:r>
      <w:r w:rsidR="00C55F38">
        <w:rPr>
          <w:rFonts w:hint="eastAsia"/>
        </w:rPr>
        <w:t>用同一組訓練的</w:t>
      </w:r>
      <w:r w:rsidR="00C55F38">
        <w:rPr>
          <w:rFonts w:hint="eastAsia"/>
        </w:rPr>
        <w:t>model</w:t>
      </w:r>
      <w:r w:rsidR="00C55F38">
        <w:rPr>
          <w:rFonts w:hint="eastAsia"/>
        </w:rPr>
        <w:t>去做</w:t>
      </w:r>
      <w:r w:rsidR="00C55F38">
        <w:rPr>
          <w:rFonts w:hint="eastAsia"/>
        </w:rPr>
        <w:t>predict</w:t>
      </w:r>
    </w:p>
    <w:p w14:paraId="2F35B93C" w14:textId="3995A357" w:rsidR="006D39A7" w:rsidRDefault="006D39A7" w:rsidP="002C175C">
      <w:r>
        <w:rPr>
          <w:rFonts w:hint="eastAsia"/>
        </w:rPr>
        <w:t>以下比對三次結果</w:t>
      </w:r>
    </w:p>
    <w:tbl>
      <w:tblPr>
        <w:tblStyle w:val="aa"/>
        <w:tblW w:w="0" w:type="auto"/>
        <w:tblLook w:val="04A0" w:firstRow="1" w:lastRow="0" w:firstColumn="1" w:lastColumn="0" w:noHBand="0" w:noVBand="1"/>
      </w:tblPr>
      <w:tblGrid>
        <w:gridCol w:w="8556"/>
      </w:tblGrid>
      <w:tr w:rsidR="006D39A7" w14:paraId="7676E5E0" w14:textId="77777777" w:rsidTr="006D39A7">
        <w:tc>
          <w:tcPr>
            <w:tcW w:w="8362" w:type="dxa"/>
          </w:tcPr>
          <w:p w14:paraId="00F53305" w14:textId="3995A357" w:rsidR="006D39A7" w:rsidRDefault="006D39A7" w:rsidP="006D39A7">
            <w:r>
              <w:rPr>
                <w:rFonts w:hint="eastAsia"/>
              </w:rPr>
              <w:t>2019-01-02~2019-09-24 6.27% (</w:t>
            </w:r>
            <w:r>
              <w:rPr>
                <w:rFonts w:hint="eastAsia"/>
              </w:rPr>
              <w:t>周三至下周二</w:t>
            </w:r>
            <w:r>
              <w:rPr>
                <w:rFonts w:hint="eastAsia"/>
              </w:rPr>
              <w:t>)</w:t>
            </w:r>
          </w:p>
          <w:p w14:paraId="1F1B541F" w14:textId="19379535" w:rsidR="006D39A7" w:rsidRDefault="006D39A7" w:rsidP="002C175C">
            <w:r w:rsidRPr="006D39A7">
              <w:rPr>
                <w:noProof/>
              </w:rPr>
              <w:drawing>
                <wp:inline distT="0" distB="0" distL="0" distR="0" wp14:anchorId="0463C9B4" wp14:editId="4D73B944">
                  <wp:extent cx="5295900" cy="290195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95900" cy="2901950"/>
                          </a:xfrm>
                          <a:prstGeom prst="rect">
                            <a:avLst/>
                          </a:prstGeom>
                        </pic:spPr>
                      </pic:pic>
                    </a:graphicData>
                  </a:graphic>
                </wp:inline>
              </w:drawing>
            </w:r>
          </w:p>
        </w:tc>
      </w:tr>
      <w:tr w:rsidR="006D39A7" w14:paraId="09B0DCEF" w14:textId="77777777" w:rsidTr="006D39A7">
        <w:tc>
          <w:tcPr>
            <w:tcW w:w="8362" w:type="dxa"/>
          </w:tcPr>
          <w:p w14:paraId="2DD06815" w14:textId="77777777" w:rsidR="006D39A7" w:rsidRDefault="006D39A7" w:rsidP="006D39A7">
            <w:r>
              <w:rPr>
                <w:rFonts w:hint="eastAsia"/>
              </w:rPr>
              <w:t>2019-01-01 ~ 2019-09-30 6.33%(</w:t>
            </w:r>
            <w:r>
              <w:rPr>
                <w:rFonts w:hint="eastAsia"/>
              </w:rPr>
              <w:t>原周二至下周一</w:t>
            </w:r>
            <w:r>
              <w:rPr>
                <w:rFonts w:hint="eastAsia"/>
              </w:rPr>
              <w:t>)</w:t>
            </w:r>
          </w:p>
          <w:p w14:paraId="4A5DC08E" w14:textId="08E90D97" w:rsidR="006D39A7" w:rsidRDefault="006D39A7" w:rsidP="002C175C">
            <w:r w:rsidRPr="006D39A7">
              <w:rPr>
                <w:noProof/>
              </w:rPr>
              <w:drawing>
                <wp:inline distT="0" distB="0" distL="0" distR="0" wp14:anchorId="6FBB0DA1" wp14:editId="1EB55FD0">
                  <wp:extent cx="5295900" cy="26733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2673350"/>
                          </a:xfrm>
                          <a:prstGeom prst="rect">
                            <a:avLst/>
                          </a:prstGeom>
                        </pic:spPr>
                      </pic:pic>
                    </a:graphicData>
                  </a:graphic>
                </wp:inline>
              </w:drawing>
            </w:r>
          </w:p>
        </w:tc>
      </w:tr>
    </w:tbl>
    <w:p w14:paraId="1B98B365" w14:textId="77777777" w:rsidR="006D39A7" w:rsidRDefault="006D39A7" w:rsidP="002C175C"/>
    <w:p w14:paraId="4C26E509" w14:textId="77777777" w:rsidR="006D39A7" w:rsidRDefault="006D39A7" w:rsidP="002C175C"/>
    <w:tbl>
      <w:tblPr>
        <w:tblStyle w:val="aa"/>
        <w:tblW w:w="0" w:type="auto"/>
        <w:tblLook w:val="04A0" w:firstRow="1" w:lastRow="0" w:firstColumn="1" w:lastColumn="0" w:noHBand="0" w:noVBand="1"/>
      </w:tblPr>
      <w:tblGrid>
        <w:gridCol w:w="8596"/>
      </w:tblGrid>
      <w:tr w:rsidR="00260FEC" w14:paraId="5C771F57" w14:textId="77777777" w:rsidTr="00260FEC">
        <w:tc>
          <w:tcPr>
            <w:tcW w:w="8362" w:type="dxa"/>
          </w:tcPr>
          <w:p w14:paraId="35B15586" w14:textId="77777777" w:rsidR="00260FEC" w:rsidRDefault="00260FEC" w:rsidP="00260FEC">
            <w:r>
              <w:rPr>
                <w:rFonts w:hint="eastAsia"/>
              </w:rPr>
              <w:t>2019-01-02~2019-09-24 6.27% (</w:t>
            </w:r>
            <w:r>
              <w:rPr>
                <w:rFonts w:hint="eastAsia"/>
              </w:rPr>
              <w:t>周三至下周二</w:t>
            </w:r>
            <w:r>
              <w:rPr>
                <w:rFonts w:hint="eastAsia"/>
              </w:rPr>
              <w:t>)</w:t>
            </w:r>
          </w:p>
          <w:p w14:paraId="04877A9A" w14:textId="083F829E" w:rsidR="00260FEC" w:rsidRDefault="00260FEC" w:rsidP="002C175C">
            <w:r w:rsidRPr="00260FEC">
              <w:rPr>
                <w:noProof/>
              </w:rPr>
              <w:lastRenderedPageBreak/>
              <w:drawing>
                <wp:inline distT="0" distB="0" distL="0" distR="0" wp14:anchorId="0782A4C5" wp14:editId="5EB29CBD">
                  <wp:extent cx="5264150" cy="3234055"/>
                  <wp:effectExtent l="0" t="0" r="0" b="444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64150" cy="3234055"/>
                          </a:xfrm>
                          <a:prstGeom prst="rect">
                            <a:avLst/>
                          </a:prstGeom>
                        </pic:spPr>
                      </pic:pic>
                    </a:graphicData>
                  </a:graphic>
                </wp:inline>
              </w:drawing>
            </w:r>
          </w:p>
        </w:tc>
      </w:tr>
      <w:tr w:rsidR="00260FEC" w14:paraId="2E5F40D4" w14:textId="77777777" w:rsidTr="00260FEC">
        <w:tc>
          <w:tcPr>
            <w:tcW w:w="8362" w:type="dxa"/>
          </w:tcPr>
          <w:p w14:paraId="1746E381" w14:textId="77777777" w:rsidR="00260FEC" w:rsidRDefault="00260FEC" w:rsidP="00260FEC">
            <w:r>
              <w:rPr>
                <w:rFonts w:hint="eastAsia"/>
              </w:rPr>
              <w:lastRenderedPageBreak/>
              <w:t>2019-01-01 ~ 2019-09-30 6.33%(</w:t>
            </w:r>
            <w:r>
              <w:rPr>
                <w:rFonts w:hint="eastAsia"/>
              </w:rPr>
              <w:t>原周二至下周一</w:t>
            </w:r>
            <w:r>
              <w:rPr>
                <w:rFonts w:hint="eastAsia"/>
              </w:rPr>
              <w:t>)</w:t>
            </w:r>
          </w:p>
          <w:p w14:paraId="2925E8C3" w14:textId="219E4536" w:rsidR="00260FEC" w:rsidRDefault="00260FEC" w:rsidP="00260FEC">
            <w:r w:rsidRPr="00260FEC">
              <w:rPr>
                <w:noProof/>
              </w:rPr>
              <w:drawing>
                <wp:inline distT="0" distB="0" distL="0" distR="0" wp14:anchorId="4FD1EB9A" wp14:editId="42266EE2">
                  <wp:extent cx="5321300" cy="332105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21300" cy="3321050"/>
                          </a:xfrm>
                          <a:prstGeom prst="rect">
                            <a:avLst/>
                          </a:prstGeom>
                        </pic:spPr>
                      </pic:pic>
                    </a:graphicData>
                  </a:graphic>
                </wp:inline>
              </w:drawing>
            </w:r>
          </w:p>
        </w:tc>
      </w:tr>
    </w:tbl>
    <w:p w14:paraId="0F45779A" w14:textId="77777777" w:rsidR="00260FEC" w:rsidRDefault="00260FEC" w:rsidP="002C175C"/>
    <w:p w14:paraId="7709FD79" w14:textId="77777777" w:rsidR="00260FEC" w:rsidRDefault="00260FEC" w:rsidP="002C175C"/>
    <w:tbl>
      <w:tblPr>
        <w:tblStyle w:val="aa"/>
        <w:tblW w:w="0" w:type="auto"/>
        <w:tblLook w:val="04A0" w:firstRow="1" w:lastRow="0" w:firstColumn="1" w:lastColumn="0" w:noHBand="0" w:noVBand="1"/>
      </w:tblPr>
      <w:tblGrid>
        <w:gridCol w:w="8466"/>
      </w:tblGrid>
      <w:tr w:rsidR="000E2480" w14:paraId="41349576" w14:textId="77777777" w:rsidTr="000E2480">
        <w:tc>
          <w:tcPr>
            <w:tcW w:w="8362" w:type="dxa"/>
          </w:tcPr>
          <w:p w14:paraId="10EFC1BC" w14:textId="547B7F2D" w:rsidR="000E2480" w:rsidRDefault="00A53A5B" w:rsidP="002C175C">
            <w:r>
              <w:rPr>
                <w:rFonts w:hint="eastAsia"/>
              </w:rPr>
              <w:t>2019-01-02~2019-09-24 6.27%</w:t>
            </w:r>
            <w:r w:rsidR="00C55F38">
              <w:rPr>
                <w:rFonts w:hint="eastAsia"/>
              </w:rPr>
              <w:t xml:space="preserve"> (</w:t>
            </w:r>
            <w:r w:rsidR="00C55F38">
              <w:rPr>
                <w:rFonts w:hint="eastAsia"/>
              </w:rPr>
              <w:t>周三至下周二</w:t>
            </w:r>
            <w:r w:rsidR="00C55F38">
              <w:rPr>
                <w:rFonts w:hint="eastAsia"/>
              </w:rPr>
              <w:t>)</w:t>
            </w:r>
          </w:p>
          <w:p w14:paraId="214DD016" w14:textId="38D97705" w:rsidR="000E2480" w:rsidRDefault="00C55F38" w:rsidP="002C175C">
            <w:r w:rsidRPr="00C55F38">
              <w:rPr>
                <w:noProof/>
              </w:rPr>
              <w:lastRenderedPageBreak/>
              <w:drawing>
                <wp:inline distT="0" distB="0" distL="0" distR="0" wp14:anchorId="09B7CD2B" wp14:editId="52DEFE65">
                  <wp:extent cx="5232400" cy="3124200"/>
                  <wp:effectExtent l="0" t="0" r="635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32400" cy="3124200"/>
                          </a:xfrm>
                          <a:prstGeom prst="rect">
                            <a:avLst/>
                          </a:prstGeom>
                        </pic:spPr>
                      </pic:pic>
                    </a:graphicData>
                  </a:graphic>
                </wp:inline>
              </w:drawing>
            </w:r>
          </w:p>
        </w:tc>
      </w:tr>
      <w:tr w:rsidR="000E2480" w14:paraId="37DCBE42" w14:textId="77777777" w:rsidTr="000E2480">
        <w:tc>
          <w:tcPr>
            <w:tcW w:w="8362" w:type="dxa"/>
          </w:tcPr>
          <w:p w14:paraId="70106566" w14:textId="7A79EBA4" w:rsidR="00A53A5B" w:rsidRDefault="00A53A5B" w:rsidP="002C175C">
            <w:r>
              <w:rPr>
                <w:rFonts w:hint="eastAsia"/>
              </w:rPr>
              <w:lastRenderedPageBreak/>
              <w:t>2019-01-01 ~ 2019-09-30 6.33%</w:t>
            </w:r>
            <w:r w:rsidR="00C55F38">
              <w:rPr>
                <w:rFonts w:hint="eastAsia"/>
              </w:rPr>
              <w:t>(</w:t>
            </w:r>
            <w:r w:rsidR="00C55F38">
              <w:rPr>
                <w:rFonts w:hint="eastAsia"/>
              </w:rPr>
              <w:t>原周二至下周一</w:t>
            </w:r>
            <w:r w:rsidR="00C55F38">
              <w:rPr>
                <w:rFonts w:hint="eastAsia"/>
              </w:rPr>
              <w:t>)</w:t>
            </w:r>
          </w:p>
          <w:p w14:paraId="473ADA7D" w14:textId="54CC6B1C" w:rsidR="000E2480" w:rsidRPr="00EA068B" w:rsidRDefault="000E2480" w:rsidP="002C175C">
            <w:r w:rsidRPr="000E2480">
              <w:rPr>
                <w:noProof/>
              </w:rPr>
              <w:drawing>
                <wp:inline distT="0" distB="0" distL="0" distR="0" wp14:anchorId="4135F6B3" wp14:editId="563D83A2">
                  <wp:extent cx="5232400" cy="2933700"/>
                  <wp:effectExtent l="0" t="0" r="635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32400" cy="2933700"/>
                          </a:xfrm>
                          <a:prstGeom prst="rect">
                            <a:avLst/>
                          </a:prstGeom>
                        </pic:spPr>
                      </pic:pic>
                    </a:graphicData>
                  </a:graphic>
                </wp:inline>
              </w:drawing>
            </w:r>
          </w:p>
        </w:tc>
      </w:tr>
    </w:tbl>
    <w:p w14:paraId="03ED309D" w14:textId="77777777" w:rsidR="000E2480" w:rsidRDefault="000E2480" w:rsidP="002C175C"/>
    <w:p w14:paraId="50F00D3B" w14:textId="77777777" w:rsidR="000E2480" w:rsidRDefault="000E2480" w:rsidP="002C175C"/>
    <w:p w14:paraId="243883FA" w14:textId="5499C284" w:rsidR="000E2480" w:rsidRDefault="000E2480" w:rsidP="002C175C">
      <w:r>
        <w:rPr>
          <w:rFonts w:hint="eastAsia"/>
        </w:rPr>
        <w:t>2020.02.14 Zhi-Hong 04:00:</w:t>
      </w:r>
    </w:p>
    <w:p w14:paraId="78ED518E" w14:textId="3FFB5C6A" w:rsidR="00BB4477" w:rsidRDefault="00BB4477" w:rsidP="002C175C">
      <w:r>
        <w:rPr>
          <w:rFonts w:hint="eastAsia"/>
        </w:rPr>
        <w:t>我是周三到下周二</w:t>
      </w:r>
    </w:p>
    <w:p w14:paraId="291522A7" w14:textId="44AAA997" w:rsidR="00BB4477" w:rsidRDefault="00BB4477" w:rsidP="002C175C">
      <w:r>
        <w:rPr>
          <w:rFonts w:hint="eastAsia"/>
        </w:rPr>
        <w:t>然後是預測七天</w:t>
      </w:r>
      <w:r>
        <w:rPr>
          <w:rFonts w:hint="eastAsia"/>
        </w:rPr>
        <w:t xml:space="preserve"> </w:t>
      </w:r>
      <w:r w:rsidR="00F36F61">
        <w:rPr>
          <w:rFonts w:hint="eastAsia"/>
        </w:rPr>
        <w:t>由</w:t>
      </w:r>
      <w:r w:rsidR="00F36F61">
        <w:rPr>
          <w:rFonts w:hint="eastAsia"/>
        </w:rPr>
        <w:t>X</w:t>
      </w:r>
      <w:r w:rsidR="00F36F61">
        <w:rPr>
          <w:rFonts w:hint="eastAsia"/>
        </w:rPr>
        <w:t>開始算</w:t>
      </w:r>
      <w:r w:rsidR="00F36F61">
        <w:rPr>
          <w:rFonts w:hint="eastAsia"/>
        </w:rPr>
        <w:t xml:space="preserve"> X X+1 X+2</w:t>
      </w:r>
      <w:r w:rsidR="00F36F61">
        <w:t>…</w:t>
      </w:r>
      <w:r w:rsidR="00F36F61">
        <w:rPr>
          <w:rFonts w:hint="eastAsia"/>
        </w:rPr>
        <w:t xml:space="preserve"> X+6 </w:t>
      </w:r>
      <w:r w:rsidR="00F36F61">
        <w:rPr>
          <w:rFonts w:hint="eastAsia"/>
        </w:rPr>
        <w:t>總共</w:t>
      </w:r>
      <w:r w:rsidR="00F36F61">
        <w:rPr>
          <w:rFonts w:hint="eastAsia"/>
        </w:rPr>
        <w:t>7</w:t>
      </w:r>
      <w:r w:rsidR="00F36F61">
        <w:rPr>
          <w:rFonts w:hint="eastAsia"/>
        </w:rPr>
        <w:t>天</w:t>
      </w:r>
    </w:p>
    <w:p w14:paraId="0A097780" w14:textId="77777777" w:rsidR="00C83F2E" w:rsidRDefault="00C83F2E" w:rsidP="002C175C"/>
    <w:p w14:paraId="440BB009" w14:textId="37EBB657" w:rsidR="000E2480" w:rsidRDefault="00C83F2E" w:rsidP="002C175C">
      <w:r>
        <w:rPr>
          <w:rFonts w:hint="eastAsia"/>
        </w:rPr>
        <w:t>另外</w:t>
      </w:r>
      <w:r>
        <w:rPr>
          <w:rFonts w:hint="eastAsia"/>
        </w:rPr>
        <w:t xml:space="preserve"> </w:t>
      </w:r>
      <w:r>
        <w:rPr>
          <w:rFonts w:hint="eastAsia"/>
        </w:rPr>
        <w:t>使用</w:t>
      </w:r>
      <w:r>
        <w:rPr>
          <w:rFonts w:hint="eastAsia"/>
        </w:rPr>
        <w:t>hyperas</w:t>
      </w:r>
      <w:r>
        <w:rPr>
          <w:rFonts w:hint="eastAsia"/>
        </w:rPr>
        <w:t>跑的一定是最低的</w:t>
      </w:r>
      <w:r w:rsidR="000E2480">
        <w:rPr>
          <w:rFonts w:hint="eastAsia"/>
        </w:rPr>
        <w:t xml:space="preserve">, </w:t>
      </w:r>
      <w:r w:rsidR="000E2480">
        <w:rPr>
          <w:rFonts w:hint="eastAsia"/>
        </w:rPr>
        <w:t>不然就是跟後者沒相差多少</w:t>
      </w:r>
    </w:p>
    <w:p w14:paraId="0D361205" w14:textId="036F9BC3" w:rsidR="00C83F2E" w:rsidRDefault="00C83F2E" w:rsidP="002C175C">
      <w:r>
        <w:rPr>
          <w:rFonts w:hint="eastAsia"/>
        </w:rPr>
        <w:t>不用額外</w:t>
      </w:r>
      <w:r>
        <w:rPr>
          <w:rFonts w:hint="eastAsia"/>
        </w:rPr>
        <w:t xml:space="preserve">fit </w:t>
      </w:r>
      <w:r>
        <w:rPr>
          <w:rFonts w:hint="eastAsia"/>
        </w:rPr>
        <w:t>至少我現在跑出來是這樣</w:t>
      </w:r>
    </w:p>
    <w:tbl>
      <w:tblPr>
        <w:tblStyle w:val="aa"/>
        <w:tblW w:w="0" w:type="auto"/>
        <w:tblLook w:val="04A0" w:firstRow="1" w:lastRow="0" w:firstColumn="1" w:lastColumn="0" w:noHBand="0" w:noVBand="1"/>
      </w:tblPr>
      <w:tblGrid>
        <w:gridCol w:w="8536"/>
      </w:tblGrid>
      <w:tr w:rsidR="00C83F2E" w14:paraId="003CE27C" w14:textId="77777777" w:rsidTr="00C83F2E">
        <w:tc>
          <w:tcPr>
            <w:tcW w:w="8362" w:type="dxa"/>
          </w:tcPr>
          <w:p w14:paraId="0F8E20C5" w14:textId="4D2C46F1" w:rsidR="00C83F2E" w:rsidRDefault="00C83F2E" w:rsidP="002C175C">
            <w:r>
              <w:t>H</w:t>
            </w:r>
            <w:r>
              <w:rPr>
                <w:rFonts w:hint="eastAsia"/>
              </w:rPr>
              <w:t xml:space="preserve">yperas </w:t>
            </w:r>
            <w:r>
              <w:t>stru</w:t>
            </w:r>
            <w:r>
              <w:rPr>
                <w:rFonts w:hint="eastAsia"/>
              </w:rPr>
              <w:t>c</w:t>
            </w:r>
            <w:r>
              <w:t>t</w:t>
            </w:r>
            <w:r>
              <w:rPr>
                <w:rFonts w:hint="eastAsia"/>
              </w:rPr>
              <w:t>ure</w:t>
            </w:r>
          </w:p>
          <w:p w14:paraId="00094F89" w14:textId="3AC96CDD" w:rsidR="00C83F2E" w:rsidRDefault="00C83F2E" w:rsidP="002C175C">
            <w:r w:rsidRPr="00C83F2E">
              <w:rPr>
                <w:noProof/>
              </w:rPr>
              <w:lastRenderedPageBreak/>
              <w:drawing>
                <wp:inline distT="0" distB="0" distL="0" distR="0" wp14:anchorId="5C623C29" wp14:editId="1B16343A">
                  <wp:extent cx="5156200" cy="1295400"/>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6200" cy="1295400"/>
                          </a:xfrm>
                          <a:prstGeom prst="rect">
                            <a:avLst/>
                          </a:prstGeom>
                        </pic:spPr>
                      </pic:pic>
                    </a:graphicData>
                  </a:graphic>
                </wp:inline>
              </w:drawing>
            </w:r>
          </w:p>
        </w:tc>
      </w:tr>
      <w:tr w:rsidR="00C83F2E" w14:paraId="1A8D555D" w14:textId="77777777" w:rsidTr="00C83F2E">
        <w:tc>
          <w:tcPr>
            <w:tcW w:w="8362" w:type="dxa"/>
          </w:tcPr>
          <w:p w14:paraId="28E2A980" w14:textId="2F7D3E4D" w:rsidR="00C83F2E" w:rsidRDefault="00C83F2E" w:rsidP="002C175C">
            <w:r w:rsidRPr="00C83F2E">
              <w:rPr>
                <w:noProof/>
              </w:rPr>
              <w:lastRenderedPageBreak/>
              <w:drawing>
                <wp:inline distT="0" distB="0" distL="0" distR="0" wp14:anchorId="72CBCDC9" wp14:editId="501E5672">
                  <wp:extent cx="5283200" cy="488950"/>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83200" cy="488950"/>
                          </a:xfrm>
                          <a:prstGeom prst="rect">
                            <a:avLst/>
                          </a:prstGeom>
                        </pic:spPr>
                      </pic:pic>
                    </a:graphicData>
                  </a:graphic>
                </wp:inline>
              </w:drawing>
            </w:r>
          </w:p>
        </w:tc>
      </w:tr>
      <w:tr w:rsidR="00EA068B" w14:paraId="1BB20E6F" w14:textId="77777777" w:rsidTr="00C83F2E">
        <w:tc>
          <w:tcPr>
            <w:tcW w:w="8362" w:type="dxa"/>
          </w:tcPr>
          <w:p w14:paraId="780CBCC0" w14:textId="5C81833D" w:rsidR="00EA068B" w:rsidRPr="00C83F2E" w:rsidRDefault="00EA068B" w:rsidP="002C175C">
            <w:r w:rsidRPr="00EA068B">
              <w:rPr>
                <w:noProof/>
              </w:rPr>
              <w:drawing>
                <wp:inline distT="0" distB="0" distL="0" distR="0" wp14:anchorId="6F9495BF" wp14:editId="6FB9296E">
                  <wp:extent cx="5283200" cy="22288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83200" cy="2228850"/>
                          </a:xfrm>
                          <a:prstGeom prst="rect">
                            <a:avLst/>
                          </a:prstGeom>
                        </pic:spPr>
                      </pic:pic>
                    </a:graphicData>
                  </a:graphic>
                </wp:inline>
              </w:drawing>
            </w:r>
          </w:p>
        </w:tc>
      </w:tr>
      <w:tr w:rsidR="00EA068B" w14:paraId="6C1320C2" w14:textId="77777777" w:rsidTr="00C83F2E">
        <w:tc>
          <w:tcPr>
            <w:tcW w:w="8362" w:type="dxa"/>
          </w:tcPr>
          <w:p w14:paraId="56CC061B" w14:textId="1BAE7C8D" w:rsidR="00EA068B" w:rsidRPr="00EA068B" w:rsidRDefault="00EA068B" w:rsidP="002C175C">
            <w:r w:rsidRPr="00EA068B">
              <w:rPr>
                <w:noProof/>
              </w:rPr>
              <w:drawing>
                <wp:inline distT="0" distB="0" distL="0" distR="0" wp14:anchorId="0FECE679" wp14:editId="018A3B92">
                  <wp:extent cx="5264150" cy="250825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64150" cy="2508250"/>
                          </a:xfrm>
                          <a:prstGeom prst="rect">
                            <a:avLst/>
                          </a:prstGeom>
                        </pic:spPr>
                      </pic:pic>
                    </a:graphicData>
                  </a:graphic>
                </wp:inline>
              </w:drawing>
            </w:r>
          </w:p>
        </w:tc>
      </w:tr>
    </w:tbl>
    <w:p w14:paraId="6BB73D90" w14:textId="77777777" w:rsidR="00C83F2E" w:rsidRDefault="00C83F2E" w:rsidP="002C175C"/>
    <w:tbl>
      <w:tblPr>
        <w:tblStyle w:val="aa"/>
        <w:tblW w:w="0" w:type="auto"/>
        <w:tblLook w:val="04A0" w:firstRow="1" w:lastRow="0" w:firstColumn="1" w:lastColumn="0" w:noHBand="0" w:noVBand="1"/>
      </w:tblPr>
      <w:tblGrid>
        <w:gridCol w:w="8856"/>
      </w:tblGrid>
      <w:tr w:rsidR="000E2480" w14:paraId="7513B622" w14:textId="77777777" w:rsidTr="000E2480">
        <w:tc>
          <w:tcPr>
            <w:tcW w:w="8362" w:type="dxa"/>
          </w:tcPr>
          <w:p w14:paraId="36E735A6" w14:textId="77777777" w:rsidR="000E2480" w:rsidRDefault="000E2480" w:rsidP="000E2480">
            <w:r>
              <w:t>H</w:t>
            </w:r>
            <w:r>
              <w:rPr>
                <w:rFonts w:hint="eastAsia"/>
              </w:rPr>
              <w:t xml:space="preserve">yperas </w:t>
            </w:r>
            <w:r>
              <w:t>stru</w:t>
            </w:r>
            <w:r>
              <w:rPr>
                <w:rFonts w:hint="eastAsia"/>
              </w:rPr>
              <w:t>c</w:t>
            </w:r>
            <w:r>
              <w:t>t</w:t>
            </w:r>
            <w:r>
              <w:rPr>
                <w:rFonts w:hint="eastAsia"/>
              </w:rPr>
              <w:t>ure</w:t>
            </w:r>
          </w:p>
          <w:p w14:paraId="224CBDA2" w14:textId="31C7CF58" w:rsidR="000E2480" w:rsidRDefault="000E2480" w:rsidP="002C175C">
            <w:r w:rsidRPr="00C83F2E">
              <w:rPr>
                <w:noProof/>
              </w:rPr>
              <w:drawing>
                <wp:inline distT="0" distB="0" distL="0" distR="0" wp14:anchorId="596A21FB" wp14:editId="57A6912B">
                  <wp:extent cx="5156200" cy="1295400"/>
                  <wp:effectExtent l="0" t="0" r="635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6200" cy="1295400"/>
                          </a:xfrm>
                          <a:prstGeom prst="rect">
                            <a:avLst/>
                          </a:prstGeom>
                        </pic:spPr>
                      </pic:pic>
                    </a:graphicData>
                  </a:graphic>
                </wp:inline>
              </w:drawing>
            </w:r>
          </w:p>
        </w:tc>
      </w:tr>
      <w:tr w:rsidR="000E2480" w14:paraId="4E0EB423" w14:textId="77777777" w:rsidTr="000E2480">
        <w:tc>
          <w:tcPr>
            <w:tcW w:w="8362" w:type="dxa"/>
          </w:tcPr>
          <w:p w14:paraId="02FA0E99" w14:textId="0185F8D8" w:rsidR="000E2480" w:rsidRDefault="000E2480" w:rsidP="000E2480">
            <w:r w:rsidRPr="000E2480">
              <w:rPr>
                <w:noProof/>
              </w:rPr>
              <w:lastRenderedPageBreak/>
              <w:drawing>
                <wp:inline distT="0" distB="0" distL="0" distR="0" wp14:anchorId="0BA820CF" wp14:editId="4BFF4A5D">
                  <wp:extent cx="5486400" cy="40259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402590"/>
                          </a:xfrm>
                          <a:prstGeom prst="rect">
                            <a:avLst/>
                          </a:prstGeom>
                        </pic:spPr>
                      </pic:pic>
                    </a:graphicData>
                  </a:graphic>
                </wp:inline>
              </w:drawing>
            </w:r>
          </w:p>
        </w:tc>
      </w:tr>
      <w:tr w:rsidR="000E2480" w14:paraId="2B523668" w14:textId="77777777" w:rsidTr="000E2480">
        <w:tc>
          <w:tcPr>
            <w:tcW w:w="8362" w:type="dxa"/>
          </w:tcPr>
          <w:p w14:paraId="4B0C20C6" w14:textId="486D067F" w:rsidR="000E2480" w:rsidRPr="000E2480" w:rsidRDefault="000E2480" w:rsidP="000E2480">
            <w:r w:rsidRPr="000E2480">
              <w:rPr>
                <w:noProof/>
              </w:rPr>
              <w:drawing>
                <wp:inline distT="0" distB="0" distL="0" distR="0" wp14:anchorId="199F0497" wp14:editId="59E6A02E">
                  <wp:extent cx="5302250" cy="2527300"/>
                  <wp:effectExtent l="0" t="0" r="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02250" cy="2527300"/>
                          </a:xfrm>
                          <a:prstGeom prst="rect">
                            <a:avLst/>
                          </a:prstGeom>
                        </pic:spPr>
                      </pic:pic>
                    </a:graphicData>
                  </a:graphic>
                </wp:inline>
              </w:drawing>
            </w:r>
          </w:p>
        </w:tc>
      </w:tr>
      <w:tr w:rsidR="000E2480" w14:paraId="2D02298F" w14:textId="77777777" w:rsidTr="000E2480">
        <w:tc>
          <w:tcPr>
            <w:tcW w:w="8362" w:type="dxa"/>
          </w:tcPr>
          <w:p w14:paraId="1D504F62" w14:textId="5648EA70" w:rsidR="000E2480" w:rsidRPr="000E2480" w:rsidRDefault="000E2480" w:rsidP="000E2480">
            <w:r w:rsidRPr="000E2480">
              <w:rPr>
                <w:noProof/>
              </w:rPr>
              <w:drawing>
                <wp:inline distT="0" distB="0" distL="0" distR="0" wp14:anchorId="4656A80C" wp14:editId="16EED06F">
                  <wp:extent cx="5302250" cy="24828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02250" cy="2482850"/>
                          </a:xfrm>
                          <a:prstGeom prst="rect">
                            <a:avLst/>
                          </a:prstGeom>
                        </pic:spPr>
                      </pic:pic>
                    </a:graphicData>
                  </a:graphic>
                </wp:inline>
              </w:drawing>
            </w:r>
          </w:p>
        </w:tc>
      </w:tr>
    </w:tbl>
    <w:p w14:paraId="305A76F3" w14:textId="77777777" w:rsidR="00BB4477" w:rsidRDefault="00BB4477" w:rsidP="002C175C"/>
    <w:p w14:paraId="7D1EAB53" w14:textId="3337BEF3" w:rsidR="00ED6D08" w:rsidRDefault="00ED6D08" w:rsidP="002C175C">
      <w:r>
        <w:rPr>
          <w:rFonts w:hint="eastAsia"/>
        </w:rPr>
        <w:t>2020.02.14 Hs</w:t>
      </w:r>
      <w:r>
        <w:t>u</w:t>
      </w:r>
    </w:p>
    <w:p w14:paraId="7CA54BFD" w14:textId="4D0ED312" w:rsidR="00ED6D08" w:rsidRDefault="00ED6D08" w:rsidP="002C175C">
      <w:r>
        <w:rPr>
          <w:rFonts w:hint="eastAsia"/>
        </w:rPr>
        <w:t>星期的切割，有試試看</w:t>
      </w:r>
      <w:r>
        <w:rPr>
          <w:rFonts w:hint="eastAsia"/>
        </w:rPr>
        <w:t xml:space="preserve"> </w:t>
      </w:r>
      <w:r>
        <w:t>”</w:t>
      </w:r>
      <w:r>
        <w:rPr>
          <w:rFonts w:hint="eastAsia"/>
        </w:rPr>
        <w:t>周三到下周二</w:t>
      </w:r>
      <w:r>
        <w:t>”</w:t>
      </w:r>
      <w:r>
        <w:rPr>
          <w:rFonts w:hint="eastAsia"/>
        </w:rPr>
        <w:t xml:space="preserve"> </w:t>
      </w:r>
      <w:r>
        <w:rPr>
          <w:rFonts w:hint="eastAsia"/>
        </w:rPr>
        <w:t>之切割方式嗎？</w:t>
      </w:r>
    </w:p>
    <w:p w14:paraId="6608B424" w14:textId="77777777" w:rsidR="00ED6D08" w:rsidRDefault="00ED6D08" w:rsidP="002C175C"/>
    <w:p w14:paraId="355A5371" w14:textId="34640B9F" w:rsidR="003E5B24" w:rsidRDefault="003E5B24" w:rsidP="002C175C">
      <w:r>
        <w:rPr>
          <w:rFonts w:hint="eastAsia"/>
        </w:rPr>
        <w:t>2020.02.14 Zhi-Hong</w:t>
      </w:r>
    </w:p>
    <w:p w14:paraId="5F22047F" w14:textId="6254EEF5" w:rsidR="003E5B24" w:rsidRDefault="003E5B24" w:rsidP="002C175C">
      <w:r>
        <w:rPr>
          <w:rFonts w:hint="eastAsia"/>
        </w:rPr>
        <w:t>我將</w:t>
      </w:r>
      <w:r>
        <w:rPr>
          <w:rFonts w:hint="eastAsia"/>
        </w:rPr>
        <w:t>feature</w:t>
      </w:r>
      <w:r>
        <w:rPr>
          <w:rFonts w:hint="eastAsia"/>
        </w:rPr>
        <w:t>擴充了一下</w:t>
      </w:r>
    </w:p>
    <w:p w14:paraId="6F602556" w14:textId="4246E24A" w:rsidR="003E5B24" w:rsidRDefault="003E5B24" w:rsidP="002C175C">
      <w:r>
        <w:rPr>
          <w:rFonts w:hint="eastAsia"/>
        </w:rPr>
        <w:t>新增前</w:t>
      </w:r>
      <w:r>
        <w:rPr>
          <w:rFonts w:hint="eastAsia"/>
        </w:rPr>
        <w:t>7</w:t>
      </w:r>
      <w:r>
        <w:rPr>
          <w:rFonts w:hint="eastAsia"/>
        </w:rPr>
        <w:t>天每一天的</w:t>
      </w:r>
      <w:r>
        <w:rPr>
          <w:rFonts w:hint="eastAsia"/>
        </w:rPr>
        <w:t>week holiday</w:t>
      </w:r>
      <w:r>
        <w:rPr>
          <w:rFonts w:hint="eastAsia"/>
        </w:rPr>
        <w:t>狀態以及未來</w:t>
      </w:r>
      <w:r>
        <w:rPr>
          <w:rFonts w:hint="eastAsia"/>
        </w:rPr>
        <w:t>6</w:t>
      </w:r>
      <w:r>
        <w:rPr>
          <w:rFonts w:hint="eastAsia"/>
        </w:rPr>
        <w:t>天</w:t>
      </w:r>
      <w:r w:rsidR="00ED6D08">
        <w:rPr>
          <w:rFonts w:hint="eastAsia"/>
        </w:rPr>
        <w:t>(</w:t>
      </w:r>
      <w:r w:rsidR="00ED6D08">
        <w:t>7</w:t>
      </w:r>
      <w:r w:rsidR="00ED6D08">
        <w:rPr>
          <w:rFonts w:hint="eastAsia"/>
        </w:rPr>
        <w:t>天？</w:t>
      </w:r>
      <w:r w:rsidR="00ED6D08">
        <w:t>)</w:t>
      </w:r>
      <w:r>
        <w:rPr>
          <w:rFonts w:hint="eastAsia"/>
        </w:rPr>
        <w:t>week holiday</w:t>
      </w:r>
      <w:r>
        <w:rPr>
          <w:rFonts w:hint="eastAsia"/>
        </w:rPr>
        <w:t>狀態</w:t>
      </w:r>
    </w:p>
    <w:p w14:paraId="4B42AC63" w14:textId="57DC34CB" w:rsidR="003E5B24" w:rsidRDefault="003E5B24" w:rsidP="002C175C">
      <w:r>
        <w:rPr>
          <w:rFonts w:hint="eastAsia"/>
        </w:rPr>
        <w:t>目前來說再跑</w:t>
      </w:r>
      <w:r>
        <w:rPr>
          <w:rFonts w:hint="eastAsia"/>
        </w:rPr>
        <w:t>model</w:t>
      </w:r>
      <w:r>
        <w:rPr>
          <w:rFonts w:hint="eastAsia"/>
        </w:rPr>
        <w:t>相對比較穩定</w:t>
      </w:r>
    </w:p>
    <w:p w14:paraId="35E23FFD" w14:textId="2DBA510D" w:rsidR="003E5B24" w:rsidRDefault="003E5B24" w:rsidP="002C175C">
      <w:r>
        <w:rPr>
          <w:rFonts w:hint="eastAsia"/>
        </w:rPr>
        <w:t>績效也比較好一咪咪</w:t>
      </w:r>
    </w:p>
    <w:p w14:paraId="0F5CF3D5" w14:textId="77777777" w:rsidR="003E5B24" w:rsidRDefault="003E5B24" w:rsidP="002C175C"/>
    <w:p w14:paraId="7C02FAC2" w14:textId="6C883A61" w:rsidR="003E5B24" w:rsidRDefault="00E06498" w:rsidP="002C175C">
      <w:r>
        <w:rPr>
          <w:rFonts w:hint="eastAsia"/>
        </w:rPr>
        <w:t>上半段使用</w:t>
      </w:r>
      <w:r>
        <w:rPr>
          <w:rFonts w:hint="eastAsia"/>
        </w:rPr>
        <w:t>hyperas</w:t>
      </w:r>
    </w:p>
    <w:p w14:paraId="0921B0CC" w14:textId="43304FA6" w:rsidR="00E06498" w:rsidRDefault="00E06498" w:rsidP="002C175C">
      <w:r>
        <w:rPr>
          <w:rFonts w:hint="eastAsia"/>
        </w:rPr>
        <w:t>下半段則是繼續</w:t>
      </w:r>
      <w:r>
        <w:rPr>
          <w:rFonts w:hint="eastAsia"/>
        </w:rPr>
        <w:t>fit</w:t>
      </w:r>
      <w:r>
        <w:rPr>
          <w:rFonts w:hint="eastAsia"/>
        </w:rPr>
        <w:t>得出結果</w:t>
      </w:r>
    </w:p>
    <w:p w14:paraId="2F6C5D56" w14:textId="54DBF370" w:rsidR="00E06498" w:rsidRDefault="00E06498" w:rsidP="002C175C">
      <w:r>
        <w:rPr>
          <w:rFonts w:hint="eastAsia"/>
        </w:rPr>
        <w:t>下半段沒比較好</w:t>
      </w:r>
      <w:r>
        <w:rPr>
          <w:rFonts w:hint="eastAsia"/>
        </w:rPr>
        <w:t xml:space="preserve"> </w:t>
      </w:r>
      <w:r>
        <w:rPr>
          <w:rFonts w:hint="eastAsia"/>
        </w:rPr>
        <w:t>會再多測試</w:t>
      </w:r>
    </w:p>
    <w:tbl>
      <w:tblPr>
        <w:tblStyle w:val="aa"/>
        <w:tblW w:w="0" w:type="auto"/>
        <w:tblLook w:val="04A0" w:firstRow="1" w:lastRow="0" w:firstColumn="1" w:lastColumn="0" w:noHBand="0" w:noVBand="1"/>
      </w:tblPr>
      <w:tblGrid>
        <w:gridCol w:w="7877"/>
        <w:gridCol w:w="2085"/>
      </w:tblGrid>
      <w:tr w:rsidR="003E5B24" w14:paraId="00360962" w14:textId="77777777" w:rsidTr="003E5B24">
        <w:tc>
          <w:tcPr>
            <w:tcW w:w="4181" w:type="dxa"/>
          </w:tcPr>
          <w:p w14:paraId="153C2B2D" w14:textId="1AA9419C" w:rsidR="003E5B24" w:rsidRDefault="003E5B24" w:rsidP="002C175C">
            <w:r w:rsidRPr="003E5B24">
              <w:rPr>
                <w:noProof/>
              </w:rPr>
              <w:lastRenderedPageBreak/>
              <w:drawing>
                <wp:inline distT="0" distB="0" distL="0" distR="0" wp14:anchorId="6A46AFDF" wp14:editId="021755D4">
                  <wp:extent cx="4800600" cy="2667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00600" cy="2667000"/>
                          </a:xfrm>
                          <a:prstGeom prst="rect">
                            <a:avLst/>
                          </a:prstGeom>
                        </pic:spPr>
                      </pic:pic>
                    </a:graphicData>
                  </a:graphic>
                </wp:inline>
              </w:drawing>
            </w:r>
          </w:p>
        </w:tc>
        <w:tc>
          <w:tcPr>
            <w:tcW w:w="4181" w:type="dxa"/>
          </w:tcPr>
          <w:p w14:paraId="40510B94" w14:textId="3DDBA8A2" w:rsidR="003E5B24" w:rsidRDefault="00E06498" w:rsidP="002C175C">
            <w:r>
              <w:rPr>
                <w:rFonts w:hint="eastAsia"/>
              </w:rPr>
              <w:t>6.28</w:t>
            </w:r>
          </w:p>
        </w:tc>
      </w:tr>
      <w:tr w:rsidR="00E06498" w14:paraId="33494392" w14:textId="77777777" w:rsidTr="003E5B24">
        <w:tc>
          <w:tcPr>
            <w:tcW w:w="4181" w:type="dxa"/>
          </w:tcPr>
          <w:p w14:paraId="118E3D30" w14:textId="476E05AC" w:rsidR="00E06498" w:rsidRPr="003E5B24" w:rsidRDefault="00E06498" w:rsidP="002C175C">
            <w:r w:rsidRPr="00E06498">
              <w:rPr>
                <w:noProof/>
              </w:rPr>
              <w:drawing>
                <wp:inline distT="0" distB="0" distL="0" distR="0" wp14:anchorId="62DC6E40" wp14:editId="3D39C305">
                  <wp:extent cx="4865077" cy="257907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65077" cy="2579077"/>
                          </a:xfrm>
                          <a:prstGeom prst="rect">
                            <a:avLst/>
                          </a:prstGeom>
                        </pic:spPr>
                      </pic:pic>
                    </a:graphicData>
                  </a:graphic>
                </wp:inline>
              </w:drawing>
            </w:r>
          </w:p>
        </w:tc>
        <w:tc>
          <w:tcPr>
            <w:tcW w:w="4181" w:type="dxa"/>
          </w:tcPr>
          <w:p w14:paraId="18CE0958" w14:textId="7AB7D1B5" w:rsidR="00E06498" w:rsidRDefault="00E06498" w:rsidP="002C175C">
            <w:r>
              <w:rPr>
                <w:rFonts w:hint="eastAsia"/>
              </w:rPr>
              <w:t>6.66</w:t>
            </w:r>
          </w:p>
        </w:tc>
      </w:tr>
    </w:tbl>
    <w:p w14:paraId="5FC43331" w14:textId="77777777" w:rsidR="003E5B24" w:rsidRPr="003E5B24" w:rsidRDefault="003E5B24" w:rsidP="002C175C"/>
    <w:p w14:paraId="653FE22D" w14:textId="77777777" w:rsidR="003E5B24" w:rsidRDefault="003E5B24" w:rsidP="002C175C"/>
    <w:p w14:paraId="1A2B5DA3" w14:textId="387B18F0" w:rsidR="003B2934" w:rsidRDefault="003B2934" w:rsidP="002C175C">
      <w:r>
        <w:rPr>
          <w:rFonts w:hint="eastAsia"/>
        </w:rPr>
        <w:t>2</w:t>
      </w:r>
      <w:r>
        <w:t>020.02.12 Hsu</w:t>
      </w:r>
    </w:p>
    <w:p w14:paraId="65788354" w14:textId="705C081A" w:rsidR="003B2934" w:rsidRDefault="003B2934" w:rsidP="002C175C">
      <w:r>
        <w:rPr>
          <w:rFonts w:hint="eastAsia"/>
        </w:rPr>
        <w:t>比先前的文字敘述較精簡了，較容易閱讀。但下列演算法的表達，還有精進的空間，再努力一下。</w:t>
      </w:r>
    </w:p>
    <w:p w14:paraId="20F3DEAF" w14:textId="77777777" w:rsidR="003B2934" w:rsidRDefault="003B2934" w:rsidP="002C175C"/>
    <w:p w14:paraId="04B36764" w14:textId="0F9D21EE" w:rsidR="002C175C" w:rsidRDefault="002C175C" w:rsidP="002C175C">
      <w:r>
        <w:rPr>
          <w:rFonts w:hint="eastAsia"/>
        </w:rPr>
        <w:t>2020.02.11 Zhi-Hong</w:t>
      </w:r>
    </w:p>
    <w:p w14:paraId="719212EF" w14:textId="77777777" w:rsidR="002C175C" w:rsidRDefault="002C175C" w:rsidP="002C175C">
      <w:r>
        <w:t>H</w:t>
      </w:r>
      <w:r>
        <w:rPr>
          <w:rFonts w:hint="eastAsia"/>
        </w:rPr>
        <w:t>yperas</w:t>
      </w:r>
      <w:r>
        <w:rPr>
          <w:rFonts w:hint="eastAsia"/>
        </w:rPr>
        <w:t>演算法</w:t>
      </w:r>
      <w:r>
        <w:rPr>
          <w:rFonts w:hint="eastAsia"/>
        </w:rPr>
        <w:t xml:space="preserve"> </w:t>
      </w:r>
      <w:r>
        <w:rPr>
          <w:rFonts w:hint="eastAsia"/>
        </w:rPr>
        <w:t>以過去</w:t>
      </w:r>
      <w:r>
        <w:rPr>
          <w:rFonts w:hint="eastAsia"/>
        </w:rPr>
        <w:t>7</w:t>
      </w:r>
      <w:r>
        <w:rPr>
          <w:rFonts w:hint="eastAsia"/>
        </w:rPr>
        <w:t>天預測未來</w:t>
      </w:r>
      <w:r>
        <w:rPr>
          <w:rFonts w:hint="eastAsia"/>
        </w:rPr>
        <w:t>7</w:t>
      </w:r>
      <w:r>
        <w:rPr>
          <w:rFonts w:hint="eastAsia"/>
        </w:rPr>
        <w:t>天的工業用電</w:t>
      </w:r>
    </w:p>
    <w:p w14:paraId="0BED5017" w14:textId="77777777" w:rsidR="002C175C" w:rsidRDefault="00B91F8C" w:rsidP="002C175C">
      <w:r>
        <w:t>F</w:t>
      </w:r>
      <w:r>
        <w:rPr>
          <w:rFonts w:hint="eastAsia"/>
        </w:rPr>
        <w:t>eature:</w:t>
      </w:r>
    </w:p>
    <w:p w14:paraId="2A26402C" w14:textId="77777777" w:rsidR="00B91F8C" w:rsidRDefault="00B91F8C" w:rsidP="002C175C">
      <w:r>
        <w:t>D</w:t>
      </w:r>
      <w:r>
        <w:rPr>
          <w:rFonts w:hint="eastAsia"/>
        </w:rPr>
        <w:t>ay of the year</w:t>
      </w:r>
    </w:p>
    <w:p w14:paraId="1878AC35" w14:textId="77777777" w:rsidR="00B91F8C" w:rsidRDefault="00B91F8C" w:rsidP="002C175C">
      <w:r>
        <w:t>H</w:t>
      </w:r>
      <w:r>
        <w:rPr>
          <w:rFonts w:hint="eastAsia"/>
        </w:rPr>
        <w:t>oliday</w:t>
      </w:r>
    </w:p>
    <w:p w14:paraId="68732705" w14:textId="77777777" w:rsidR="00B91F8C" w:rsidRDefault="00B91F8C" w:rsidP="002C175C">
      <w:r>
        <w:t>O</w:t>
      </w:r>
      <w:r>
        <w:rPr>
          <w:rFonts w:hint="eastAsia"/>
        </w:rPr>
        <w:t>ne day ago to seven days ago measure</w:t>
      </w:r>
    </w:p>
    <w:p w14:paraId="24ACECBE" w14:textId="77777777" w:rsidR="00B91F8C" w:rsidRDefault="00B91F8C" w:rsidP="002C175C">
      <w:r>
        <w:t>W</w:t>
      </w:r>
      <w:r>
        <w:rPr>
          <w:rFonts w:hint="eastAsia"/>
        </w:rPr>
        <w:t>eek</w:t>
      </w:r>
    </w:p>
    <w:p w14:paraId="19030D84" w14:textId="77777777" w:rsidR="00B91F8C" w:rsidRDefault="00B91F8C" w:rsidP="002C175C"/>
    <w:p w14:paraId="252A4849" w14:textId="77777777" w:rsidR="00B91F8C" w:rsidRDefault="00A04CD2" w:rsidP="002C175C">
      <w:r>
        <w:lastRenderedPageBreak/>
        <w:t>Algorithm</w:t>
      </w:r>
      <w:r>
        <w:rPr>
          <w:rFonts w:hint="eastAsia"/>
        </w:rPr>
        <w:t xml:space="preserve"> : To f</w:t>
      </w:r>
      <w:r w:rsidR="00B91F8C">
        <w:rPr>
          <w:rFonts w:hint="eastAsia"/>
        </w:rPr>
        <w:t xml:space="preserve">orecast next </w:t>
      </w:r>
      <w:r>
        <w:rPr>
          <w:rFonts w:hint="eastAsia"/>
        </w:rPr>
        <w:t xml:space="preserve">n </w:t>
      </w:r>
      <w:r w:rsidR="00B91F8C">
        <w:rPr>
          <w:rFonts w:hint="eastAsia"/>
        </w:rPr>
        <w:t>day</w:t>
      </w:r>
      <w:r>
        <w:rPr>
          <w:rFonts w:hint="eastAsia"/>
        </w:rPr>
        <w:t>s</w:t>
      </w:r>
      <w:r w:rsidR="00B91F8C">
        <w:rPr>
          <w:rFonts w:hint="eastAsia"/>
        </w:rPr>
        <w:t xml:space="preserve"> measure</w:t>
      </w:r>
      <w:r>
        <w:rPr>
          <w:rFonts w:hint="eastAsia"/>
        </w:rPr>
        <w:t>s everyday with NN by hyperas</w:t>
      </w:r>
    </w:p>
    <w:p w14:paraId="6223EF5C" w14:textId="77777777" w:rsidR="0012502F" w:rsidRDefault="0012502F" w:rsidP="002C175C"/>
    <w:p w14:paraId="17A28A45" w14:textId="77777777" w:rsidR="00B91F8C" w:rsidRDefault="009D58A8" w:rsidP="002C175C">
      <w:r>
        <w:t>I</w:t>
      </w:r>
      <w:r>
        <w:rPr>
          <w:rFonts w:hint="eastAsia"/>
        </w:rPr>
        <w:t xml:space="preserve">mport </w:t>
      </w:r>
      <w:r w:rsidR="0012502F">
        <w:rPr>
          <w:rFonts w:hint="eastAsia"/>
        </w:rPr>
        <w:t>keras , hyperas, hyperopt</w:t>
      </w:r>
    </w:p>
    <w:p w14:paraId="519F377B" w14:textId="77777777" w:rsidR="009D58A8" w:rsidRPr="00A04CD2" w:rsidRDefault="009D58A8" w:rsidP="002C175C"/>
    <w:p w14:paraId="64204F49" w14:textId="77777777" w:rsidR="00B91F8C" w:rsidRDefault="00B91F8C" w:rsidP="002C175C">
      <w:r>
        <w:t>D</w:t>
      </w:r>
      <w:r>
        <w:rPr>
          <w:rFonts w:hint="eastAsia"/>
        </w:rPr>
        <w:t>ata</w:t>
      </w:r>
      <w:r w:rsidR="009D58A8">
        <w:rPr>
          <w:rFonts w:hint="eastAsia"/>
        </w:rPr>
        <w:t xml:space="preserve"> function</w:t>
      </w:r>
    </w:p>
    <w:p w14:paraId="468E890C" w14:textId="77777777" w:rsidR="00784C2B" w:rsidRDefault="00784C2B" w:rsidP="003B2934">
      <w:pPr>
        <w:pStyle w:val="a7"/>
        <w:numPr>
          <w:ilvl w:val="0"/>
          <w:numId w:val="1"/>
        </w:numPr>
        <w:ind w:leftChars="0"/>
      </w:pPr>
      <w:r>
        <w:rPr>
          <w:rFonts w:hint="eastAsia"/>
        </w:rPr>
        <w:t>Create a data function</w:t>
      </w:r>
    </w:p>
    <w:p w14:paraId="652C6FEB" w14:textId="77777777" w:rsidR="00B91F8C" w:rsidRDefault="00877CF8" w:rsidP="003B2934">
      <w:pPr>
        <w:pStyle w:val="a7"/>
        <w:numPr>
          <w:ilvl w:val="1"/>
          <w:numId w:val="1"/>
        </w:numPr>
        <w:ind w:leftChars="0"/>
      </w:pPr>
      <w:r>
        <w:rPr>
          <w:rFonts w:hint="eastAsia"/>
        </w:rPr>
        <w:t>I</w:t>
      </w:r>
      <w:r w:rsidR="009D58A8">
        <w:rPr>
          <w:rFonts w:hint="eastAsia"/>
        </w:rPr>
        <w:t>mport</w:t>
      </w:r>
      <w:r w:rsidR="00B91F8C">
        <w:rPr>
          <w:rFonts w:hint="eastAsia"/>
        </w:rPr>
        <w:t xml:space="preserve"> data from excel or database</w:t>
      </w:r>
    </w:p>
    <w:p w14:paraId="74CE6D0C" w14:textId="77777777" w:rsidR="00B91F8C" w:rsidRDefault="00B91F8C" w:rsidP="003B2934">
      <w:pPr>
        <w:pStyle w:val="a7"/>
        <w:numPr>
          <w:ilvl w:val="1"/>
          <w:numId w:val="1"/>
        </w:numPr>
        <w:ind w:leftChars="0"/>
      </w:pPr>
      <w:r>
        <w:t>L</w:t>
      </w:r>
      <w:r>
        <w:rPr>
          <w:rFonts w:hint="eastAsia"/>
        </w:rPr>
        <w:t>et data divid</w:t>
      </w:r>
      <w:r w:rsidR="00877CF8">
        <w:rPr>
          <w:rFonts w:hint="eastAsia"/>
        </w:rPr>
        <w:t>e</w:t>
      </w:r>
      <w:r>
        <w:rPr>
          <w:rFonts w:hint="eastAsia"/>
        </w:rPr>
        <w:t xml:space="preserve"> train_data,train_label,test_data,test_label</w:t>
      </w:r>
    </w:p>
    <w:p w14:paraId="2E3A6E08" w14:textId="77777777" w:rsidR="00877CF8" w:rsidRDefault="00877CF8" w:rsidP="003B2934">
      <w:pPr>
        <w:pStyle w:val="a7"/>
        <w:numPr>
          <w:ilvl w:val="1"/>
          <w:numId w:val="1"/>
        </w:numPr>
        <w:ind w:leftChars="0"/>
      </w:pPr>
      <w:r>
        <w:rPr>
          <w:rFonts w:hint="eastAsia"/>
        </w:rPr>
        <w:t>Declare a new array</w:t>
      </w:r>
    </w:p>
    <w:p w14:paraId="129BE860" w14:textId="77777777" w:rsidR="00B91F8C" w:rsidRDefault="00B91F8C" w:rsidP="003B2934">
      <w:pPr>
        <w:pStyle w:val="a7"/>
        <w:numPr>
          <w:ilvl w:val="1"/>
          <w:numId w:val="1"/>
        </w:numPr>
        <w:ind w:leftChars="0"/>
      </w:pPr>
      <w:r>
        <w:t>R</w:t>
      </w:r>
      <w:r>
        <w:rPr>
          <w:rFonts w:hint="eastAsia"/>
        </w:rPr>
        <w:t>epeat len(data)</w:t>
      </w:r>
      <w:r w:rsidR="00784C2B">
        <w:rPr>
          <w:rFonts w:hint="eastAsia"/>
        </w:rPr>
        <w:t>:</w:t>
      </w:r>
    </w:p>
    <w:p w14:paraId="022E5896" w14:textId="77777777" w:rsidR="00877CF8" w:rsidRDefault="00B91F8C" w:rsidP="003B2934">
      <w:pPr>
        <w:pStyle w:val="a7"/>
        <w:numPr>
          <w:ilvl w:val="0"/>
          <w:numId w:val="10"/>
        </w:numPr>
        <w:ind w:leftChars="0"/>
      </w:pPr>
      <w:r>
        <w:t>L</w:t>
      </w:r>
      <w:r>
        <w:rPr>
          <w:rFonts w:hint="eastAsia"/>
        </w:rPr>
        <w:t xml:space="preserve">et data(dataframe) </w:t>
      </w:r>
      <w:r w:rsidR="00A04CD2">
        <w:rPr>
          <w:rFonts w:hint="eastAsia"/>
        </w:rPr>
        <w:t>append</w:t>
      </w:r>
      <w:r>
        <w:rPr>
          <w:rFonts w:hint="eastAsia"/>
        </w:rPr>
        <w:t xml:space="preserve"> in an array[i:i+</w:t>
      </w:r>
      <w:r w:rsidR="00A04CD2">
        <w:rPr>
          <w:rFonts w:hint="eastAsia"/>
        </w:rPr>
        <w:t>n</w:t>
      </w:r>
      <w:r>
        <w:rPr>
          <w:rFonts w:hint="eastAsia"/>
        </w:rPr>
        <w:t>]</w:t>
      </w:r>
    </w:p>
    <w:p w14:paraId="47091E53" w14:textId="77777777" w:rsidR="00877CF8" w:rsidRDefault="00877CF8" w:rsidP="003B2934">
      <w:pPr>
        <w:pStyle w:val="a7"/>
        <w:numPr>
          <w:ilvl w:val="1"/>
          <w:numId w:val="1"/>
        </w:numPr>
        <w:ind w:leftChars="0"/>
      </w:pPr>
      <w:r w:rsidRPr="00877CF8">
        <w:t>Train_label = array</w:t>
      </w:r>
    </w:p>
    <w:p w14:paraId="43DD39F6" w14:textId="77777777" w:rsidR="00784C2B" w:rsidRDefault="00784C2B" w:rsidP="003B2934">
      <w:pPr>
        <w:pStyle w:val="a7"/>
        <w:numPr>
          <w:ilvl w:val="1"/>
          <w:numId w:val="1"/>
        </w:numPr>
        <w:ind w:leftChars="0"/>
      </w:pPr>
      <w:r>
        <w:t>R</w:t>
      </w:r>
      <w:r>
        <w:rPr>
          <w:rFonts w:hint="eastAsia"/>
        </w:rPr>
        <w:t>eturn train_data,train_label,test_data,test_label</w:t>
      </w:r>
    </w:p>
    <w:p w14:paraId="19055AC0" w14:textId="77777777" w:rsidR="00784C2B" w:rsidRDefault="00784C2B" w:rsidP="00784C2B"/>
    <w:p w14:paraId="7D773D0E" w14:textId="77777777" w:rsidR="00B91F8C" w:rsidRDefault="00B91F8C" w:rsidP="00B91F8C">
      <w:r>
        <w:t>M</w:t>
      </w:r>
      <w:r>
        <w:rPr>
          <w:rFonts w:hint="eastAsia"/>
        </w:rPr>
        <w:t>odel setting</w:t>
      </w:r>
      <w:r w:rsidR="009D58A8">
        <w:rPr>
          <w:rFonts w:hint="eastAsia"/>
        </w:rPr>
        <w:t xml:space="preserve"> function</w:t>
      </w:r>
    </w:p>
    <w:p w14:paraId="626E42F6" w14:textId="77777777" w:rsidR="00784C2B" w:rsidRDefault="00784C2B" w:rsidP="003B2934">
      <w:pPr>
        <w:pStyle w:val="a7"/>
        <w:numPr>
          <w:ilvl w:val="0"/>
          <w:numId w:val="2"/>
        </w:numPr>
        <w:ind w:leftChars="0"/>
      </w:pPr>
      <w:r>
        <w:rPr>
          <w:rFonts w:hint="eastAsia"/>
        </w:rPr>
        <w:t xml:space="preserve">Create a model </w:t>
      </w:r>
      <w:r>
        <w:t>function</w:t>
      </w:r>
      <w:r w:rsidR="009D58A8">
        <w:rPr>
          <w:rFonts w:hint="eastAsia"/>
        </w:rPr>
        <w:t>(train_data,train_label,test_data,test_label)</w:t>
      </w:r>
    </w:p>
    <w:p w14:paraId="3B0BC164" w14:textId="77777777" w:rsidR="00B91F8C" w:rsidRDefault="00B91F8C" w:rsidP="003B2934">
      <w:pPr>
        <w:pStyle w:val="a7"/>
        <w:numPr>
          <w:ilvl w:val="1"/>
          <w:numId w:val="11"/>
        </w:numPr>
        <w:ind w:leftChars="0"/>
      </w:pPr>
      <w:r>
        <w:t>C</w:t>
      </w:r>
      <w:r>
        <w:rPr>
          <w:rFonts w:hint="eastAsia"/>
        </w:rPr>
        <w:t xml:space="preserve">reate </w:t>
      </w:r>
      <w:r w:rsidR="00A04CD2">
        <w:rPr>
          <w:rFonts w:hint="eastAsia"/>
        </w:rPr>
        <w:t xml:space="preserve">a </w:t>
      </w:r>
      <w:r>
        <w:rPr>
          <w:rFonts w:hint="eastAsia"/>
        </w:rPr>
        <w:t>new model</w:t>
      </w:r>
      <w:r w:rsidR="00A04CD2">
        <w:rPr>
          <w:rFonts w:hint="eastAsia"/>
        </w:rPr>
        <w:t xml:space="preserve"> that it is a type</w:t>
      </w:r>
      <w:r w:rsidR="00A04CD2" w:rsidRPr="00A04CD2">
        <w:t xml:space="preserve"> </w:t>
      </w:r>
      <w:r w:rsidR="00A04CD2">
        <w:rPr>
          <w:rFonts w:hint="eastAsia"/>
        </w:rPr>
        <w:t xml:space="preserve">of </w:t>
      </w:r>
      <w:r w:rsidR="00A04CD2" w:rsidRPr="00A04CD2">
        <w:t>Sequential</w:t>
      </w:r>
      <w:r w:rsidR="001F4BDC">
        <w:rPr>
          <w:rFonts w:hint="eastAsia"/>
        </w:rPr>
        <w:t>.</w:t>
      </w:r>
      <w:r w:rsidR="00A04CD2">
        <w:rPr>
          <w:rFonts w:hint="eastAsia"/>
        </w:rPr>
        <w:t xml:space="preserve"> </w:t>
      </w:r>
    </w:p>
    <w:p w14:paraId="4D06F3FE" w14:textId="77777777" w:rsidR="001F4BDC" w:rsidRDefault="00A04CD2" w:rsidP="003B2934">
      <w:pPr>
        <w:pStyle w:val="a7"/>
        <w:numPr>
          <w:ilvl w:val="1"/>
          <w:numId w:val="11"/>
        </w:numPr>
        <w:ind w:leftChars="0"/>
      </w:pPr>
      <w:r>
        <w:t>A</w:t>
      </w:r>
      <w:r>
        <w:rPr>
          <w:rFonts w:hint="eastAsia"/>
        </w:rPr>
        <w:t xml:space="preserve">dd </w:t>
      </w:r>
      <w:r w:rsidR="00784C2B">
        <w:rPr>
          <w:rFonts w:hint="eastAsia"/>
        </w:rPr>
        <w:t xml:space="preserve">input layer , </w:t>
      </w:r>
      <w:r>
        <w:rPr>
          <w:rFonts w:hint="eastAsia"/>
        </w:rPr>
        <w:t>some hidden layers</w:t>
      </w:r>
      <w:r w:rsidR="00784C2B">
        <w:rPr>
          <w:rFonts w:hint="eastAsia"/>
        </w:rPr>
        <w:t xml:space="preserve"> , some dropout </w:t>
      </w:r>
      <w:r w:rsidR="001F4BDC">
        <w:rPr>
          <w:rFonts w:hint="eastAsia"/>
        </w:rPr>
        <w:t xml:space="preserve">layers and </w:t>
      </w:r>
      <w:r>
        <w:rPr>
          <w:rFonts w:hint="eastAsia"/>
        </w:rPr>
        <w:t>output</w:t>
      </w:r>
      <w:r w:rsidR="001F4BDC">
        <w:rPr>
          <w:rFonts w:hint="eastAsia"/>
        </w:rPr>
        <w:t xml:space="preserve"> layers.</w:t>
      </w:r>
    </w:p>
    <w:p w14:paraId="1ECB28DF" w14:textId="77777777" w:rsidR="00A04CD2" w:rsidRDefault="001F4BDC" w:rsidP="003B2934">
      <w:pPr>
        <w:pStyle w:val="a7"/>
        <w:numPr>
          <w:ilvl w:val="1"/>
          <w:numId w:val="11"/>
        </w:numPr>
        <w:ind w:leftChars="0"/>
      </w:pPr>
      <w:r>
        <w:rPr>
          <w:rFonts w:hint="eastAsia"/>
        </w:rPr>
        <w:t>S</w:t>
      </w:r>
      <w:r w:rsidR="00784C2B">
        <w:rPr>
          <w:rFonts w:hint="eastAsia"/>
        </w:rPr>
        <w:t xml:space="preserve">etting </w:t>
      </w:r>
      <w:r w:rsidR="00A134AE">
        <w:rPr>
          <w:rFonts w:hint="eastAsia"/>
        </w:rPr>
        <w:t>every layers a</w:t>
      </w:r>
      <w:r w:rsidR="00784C2B">
        <w:rPr>
          <w:rFonts w:hint="eastAsia"/>
        </w:rPr>
        <w:t>ctivation</w:t>
      </w:r>
      <w:r>
        <w:rPr>
          <w:rFonts w:hint="eastAsia"/>
        </w:rPr>
        <w:t xml:space="preserve"> function</w:t>
      </w:r>
      <w:r w:rsidR="00784C2B">
        <w:rPr>
          <w:rFonts w:hint="eastAsia"/>
        </w:rPr>
        <w:t xml:space="preserve"> </w:t>
      </w:r>
      <w:r>
        <w:rPr>
          <w:rFonts w:hint="eastAsia"/>
        </w:rPr>
        <w:t>except dropout layers</w:t>
      </w:r>
      <w:r w:rsidR="00784C2B">
        <w:rPr>
          <w:rFonts w:hint="eastAsia"/>
        </w:rPr>
        <w:t>.</w:t>
      </w:r>
    </w:p>
    <w:p w14:paraId="72EBC56E" w14:textId="77777777" w:rsidR="001F4BDC" w:rsidRDefault="00A04CD2" w:rsidP="003B2934">
      <w:pPr>
        <w:pStyle w:val="a7"/>
        <w:numPr>
          <w:ilvl w:val="1"/>
          <w:numId w:val="11"/>
        </w:numPr>
        <w:ind w:leftChars="0"/>
      </w:pPr>
      <w:r>
        <w:rPr>
          <w:rFonts w:hint="eastAsia"/>
        </w:rPr>
        <w:t>Setting range to every unit</w:t>
      </w:r>
      <w:r w:rsidR="001F4BDC">
        <w:rPr>
          <w:rFonts w:hint="eastAsia"/>
        </w:rPr>
        <w:t xml:space="preserve"> </w:t>
      </w:r>
      <w:r w:rsidR="00A45E9F" w:rsidRPr="00A45E9F">
        <w:t>parameter</w:t>
      </w:r>
      <w:r w:rsidR="00A45E9F">
        <w:rPr>
          <w:rFonts w:hint="eastAsia"/>
        </w:rPr>
        <w:t>s</w:t>
      </w:r>
      <w:r w:rsidR="00A45E9F" w:rsidRPr="00A45E9F">
        <w:rPr>
          <w:rFonts w:hint="eastAsia"/>
        </w:rPr>
        <w:t xml:space="preserve"> </w:t>
      </w:r>
      <w:r w:rsidR="001F4BDC">
        <w:rPr>
          <w:rFonts w:hint="eastAsia"/>
        </w:rPr>
        <w:t xml:space="preserve">and </w:t>
      </w:r>
      <w:r>
        <w:rPr>
          <w:rFonts w:hint="eastAsia"/>
        </w:rPr>
        <w:t xml:space="preserve">dropout </w:t>
      </w:r>
      <w:r w:rsidR="00A45E9F" w:rsidRPr="00A45E9F">
        <w:t>parameter</w:t>
      </w:r>
      <w:r w:rsidR="00A45E9F">
        <w:rPr>
          <w:rFonts w:hint="eastAsia"/>
        </w:rPr>
        <w:t>s</w:t>
      </w:r>
      <w:r w:rsidR="00A45E9F" w:rsidRPr="00A45E9F">
        <w:rPr>
          <w:rFonts w:hint="eastAsia"/>
        </w:rPr>
        <w:t xml:space="preserve"> </w:t>
      </w:r>
      <w:r>
        <w:rPr>
          <w:rFonts w:hint="eastAsia"/>
        </w:rPr>
        <w:t xml:space="preserve">from </w:t>
      </w:r>
      <w:r w:rsidR="001F4BDC">
        <w:rPr>
          <w:rFonts w:hint="eastAsia"/>
        </w:rPr>
        <w:t>every hidden layers and dropout layers by hyperas</w:t>
      </w:r>
    </w:p>
    <w:p w14:paraId="5A0205AB" w14:textId="77777777" w:rsidR="00A04CD2" w:rsidRDefault="00A134AE" w:rsidP="003B2934">
      <w:pPr>
        <w:pStyle w:val="a7"/>
        <w:numPr>
          <w:ilvl w:val="1"/>
          <w:numId w:val="11"/>
        </w:numPr>
        <w:ind w:leftChars="0"/>
      </w:pPr>
      <w:r w:rsidRPr="009D58A8">
        <w:t>Declare</w:t>
      </w:r>
      <w:r>
        <w:rPr>
          <w:rFonts w:hint="eastAsia"/>
        </w:rPr>
        <w:t xml:space="preserve"> model.compile and s</w:t>
      </w:r>
      <w:r w:rsidR="00A04CD2">
        <w:rPr>
          <w:rFonts w:hint="eastAsia"/>
        </w:rPr>
        <w:t xml:space="preserve">etting </w:t>
      </w:r>
      <w:r w:rsidR="00A45E9F" w:rsidRPr="00A45E9F">
        <w:t>parameter</w:t>
      </w:r>
      <w:r w:rsidR="00A45E9F">
        <w:rPr>
          <w:rFonts w:hint="eastAsia"/>
        </w:rPr>
        <w:t>s</w:t>
      </w:r>
      <w:r w:rsidR="00A45E9F" w:rsidRPr="00A45E9F">
        <w:rPr>
          <w:rFonts w:hint="eastAsia"/>
        </w:rPr>
        <w:t xml:space="preserve"> </w:t>
      </w:r>
      <w:r w:rsidR="00A45E9F">
        <w:rPr>
          <w:rFonts w:hint="eastAsia"/>
        </w:rPr>
        <w:t xml:space="preserve">include </w:t>
      </w:r>
      <w:r w:rsidR="00A04CD2" w:rsidRPr="00A04CD2">
        <w:t>optimizers</w:t>
      </w:r>
      <w:r w:rsidR="00A04CD2">
        <w:rPr>
          <w:rFonts w:hint="eastAsia"/>
        </w:rPr>
        <w:t>,</w:t>
      </w:r>
      <w:r w:rsidR="00784C2B">
        <w:rPr>
          <w:rFonts w:hint="eastAsia"/>
        </w:rPr>
        <w:t xml:space="preserve"> loss function </w:t>
      </w:r>
      <w:r w:rsidR="001F4BDC">
        <w:rPr>
          <w:rFonts w:hint="eastAsia"/>
        </w:rPr>
        <w:t>.</w:t>
      </w:r>
    </w:p>
    <w:p w14:paraId="1AA062F1" w14:textId="77777777" w:rsidR="00784C2B" w:rsidRDefault="00A134AE" w:rsidP="003B2934">
      <w:pPr>
        <w:pStyle w:val="a7"/>
        <w:numPr>
          <w:ilvl w:val="1"/>
          <w:numId w:val="11"/>
        </w:numPr>
        <w:ind w:leftChars="0"/>
      </w:pPr>
      <w:r w:rsidRPr="009D58A8">
        <w:t>Declare</w:t>
      </w:r>
      <w:r>
        <w:rPr>
          <w:rFonts w:hint="eastAsia"/>
        </w:rPr>
        <w:t xml:space="preserve"> model.fit and s</w:t>
      </w:r>
      <w:r w:rsidR="00784C2B">
        <w:rPr>
          <w:rFonts w:hint="eastAsia"/>
        </w:rPr>
        <w:t xml:space="preserve">etting </w:t>
      </w:r>
      <w:r w:rsidR="00A45E9F" w:rsidRPr="00A45E9F">
        <w:t>parameter</w:t>
      </w:r>
      <w:r w:rsidR="00A45E9F">
        <w:rPr>
          <w:rFonts w:hint="eastAsia"/>
        </w:rPr>
        <w:t>s</w:t>
      </w:r>
      <w:r w:rsidR="00A45E9F" w:rsidRPr="00A45E9F">
        <w:rPr>
          <w:rFonts w:hint="eastAsia"/>
        </w:rPr>
        <w:t xml:space="preserve"> </w:t>
      </w:r>
      <w:r w:rsidR="00A45E9F">
        <w:rPr>
          <w:rFonts w:hint="eastAsia"/>
        </w:rPr>
        <w:t xml:space="preserve">include </w:t>
      </w:r>
      <w:r w:rsidR="00784C2B">
        <w:rPr>
          <w:rFonts w:hint="eastAsia"/>
        </w:rPr>
        <w:t>train_data,</w:t>
      </w:r>
      <w:r w:rsidR="001F4BDC">
        <w:rPr>
          <w:rFonts w:hint="eastAsia"/>
        </w:rPr>
        <w:t xml:space="preserve"> </w:t>
      </w:r>
      <w:r w:rsidR="00784C2B">
        <w:rPr>
          <w:rFonts w:hint="eastAsia"/>
        </w:rPr>
        <w:t>train_label</w:t>
      </w:r>
      <w:r w:rsidR="001F4BDC">
        <w:rPr>
          <w:rFonts w:hint="eastAsia"/>
        </w:rPr>
        <w:t xml:space="preserve"> and </w:t>
      </w:r>
      <w:r w:rsidR="001F4BDC" w:rsidRPr="001F4BDC">
        <w:t>validation_split</w:t>
      </w:r>
      <w:r w:rsidR="001F4BDC">
        <w:rPr>
          <w:rFonts w:hint="eastAsia"/>
        </w:rPr>
        <w:t>,epochs</w:t>
      </w:r>
    </w:p>
    <w:p w14:paraId="160067A8" w14:textId="77777777" w:rsidR="001F4BDC" w:rsidRDefault="001F4BDC" w:rsidP="003B2934">
      <w:pPr>
        <w:pStyle w:val="a7"/>
        <w:numPr>
          <w:ilvl w:val="1"/>
          <w:numId w:val="11"/>
        </w:numPr>
        <w:ind w:leftChars="0"/>
      </w:pPr>
      <w:r>
        <w:t>S</w:t>
      </w:r>
      <w:r>
        <w:rPr>
          <w:rFonts w:hint="eastAsia"/>
        </w:rPr>
        <w:t>etting batchsize range into [model</w:t>
      </w:r>
      <w:r w:rsidR="00A134AE">
        <w:rPr>
          <w:rFonts w:hint="eastAsia"/>
        </w:rPr>
        <w:t>.</w:t>
      </w:r>
      <w:r>
        <w:rPr>
          <w:rFonts w:hint="eastAsia"/>
        </w:rPr>
        <w:t>fit] by hyperas</w:t>
      </w:r>
    </w:p>
    <w:p w14:paraId="28956309" w14:textId="77777777" w:rsidR="009D58A8" w:rsidRDefault="001F4BDC" w:rsidP="003B2934">
      <w:pPr>
        <w:pStyle w:val="a7"/>
        <w:numPr>
          <w:ilvl w:val="1"/>
          <w:numId w:val="11"/>
        </w:numPr>
        <w:ind w:leftChars="0"/>
      </w:pPr>
      <w:r>
        <w:t>S</w:t>
      </w:r>
      <w:r>
        <w:rPr>
          <w:rFonts w:hint="eastAsia"/>
        </w:rPr>
        <w:t xml:space="preserve">etting callback </w:t>
      </w:r>
      <w:r w:rsidR="00A45E9F" w:rsidRPr="00A45E9F">
        <w:t>parameter</w:t>
      </w:r>
      <w:r w:rsidR="00A45E9F">
        <w:rPr>
          <w:rFonts w:hint="eastAsia"/>
        </w:rPr>
        <w:t>s</w:t>
      </w:r>
      <w:r w:rsidR="00A45E9F" w:rsidRPr="00A45E9F">
        <w:rPr>
          <w:rFonts w:hint="eastAsia"/>
        </w:rPr>
        <w:t xml:space="preserve"> </w:t>
      </w:r>
      <w:r>
        <w:rPr>
          <w:rFonts w:hint="eastAsia"/>
        </w:rPr>
        <w:t>like early_stopping into [</w:t>
      </w:r>
      <w:r w:rsidR="00A134AE">
        <w:rPr>
          <w:rFonts w:hint="eastAsia"/>
        </w:rPr>
        <w:t>model.</w:t>
      </w:r>
      <w:r>
        <w:rPr>
          <w:rFonts w:hint="eastAsia"/>
        </w:rPr>
        <w:t xml:space="preserve">fit]. </w:t>
      </w:r>
    </w:p>
    <w:p w14:paraId="0605234B" w14:textId="77777777" w:rsidR="00784C2B" w:rsidRDefault="009D58A8" w:rsidP="003B2934">
      <w:pPr>
        <w:pStyle w:val="a7"/>
        <w:numPr>
          <w:ilvl w:val="1"/>
          <w:numId w:val="11"/>
        </w:numPr>
        <w:ind w:leftChars="0"/>
      </w:pPr>
      <w:r>
        <w:rPr>
          <w:rFonts w:hint="eastAsia"/>
        </w:rPr>
        <w:t>R</w:t>
      </w:r>
      <w:r w:rsidRPr="009D58A8">
        <w:t>eturn {'loss': min(model.history.history['val_loss']) , 'status': STATUS_OK, 'model': model}</w:t>
      </w:r>
    </w:p>
    <w:p w14:paraId="0E27B19E" w14:textId="77777777" w:rsidR="009D58A8" w:rsidRDefault="009D58A8" w:rsidP="003B2934">
      <w:pPr>
        <w:pStyle w:val="a7"/>
        <w:ind w:leftChars="0" w:left="0"/>
      </w:pPr>
    </w:p>
    <w:p w14:paraId="23D5A4CF" w14:textId="77777777" w:rsidR="00A04CD2" w:rsidRDefault="00784C2B" w:rsidP="00784C2B">
      <w:r>
        <w:t>M</w:t>
      </w:r>
      <w:r>
        <w:rPr>
          <w:rFonts w:hint="eastAsia"/>
        </w:rPr>
        <w:t>ain run</w:t>
      </w:r>
    </w:p>
    <w:p w14:paraId="56206BB2" w14:textId="77777777" w:rsidR="00784C2B" w:rsidRDefault="009D58A8" w:rsidP="003B2934">
      <w:pPr>
        <w:pStyle w:val="a7"/>
        <w:numPr>
          <w:ilvl w:val="0"/>
          <w:numId w:val="9"/>
        </w:numPr>
        <w:ind w:leftChars="0"/>
      </w:pPr>
      <w:r w:rsidRPr="009D58A8">
        <w:t>Declare</w:t>
      </w:r>
      <w:r>
        <w:rPr>
          <w:rFonts w:hint="eastAsia"/>
        </w:rPr>
        <w:t xml:space="preserve"> train_data,train_label,test_data,test_label from data function. </w:t>
      </w:r>
    </w:p>
    <w:p w14:paraId="34D064FB" w14:textId="77777777" w:rsidR="009D58A8" w:rsidRDefault="009D58A8" w:rsidP="003B2934">
      <w:pPr>
        <w:pStyle w:val="a7"/>
        <w:numPr>
          <w:ilvl w:val="0"/>
          <w:numId w:val="9"/>
        </w:numPr>
        <w:ind w:leftChars="0"/>
      </w:pPr>
      <w:r>
        <w:rPr>
          <w:rFonts w:hint="eastAsia"/>
        </w:rPr>
        <w:t xml:space="preserve">Declare best_run, best_model from </w:t>
      </w:r>
      <w:r w:rsidRPr="009D58A8">
        <w:t>optim.minimize</w:t>
      </w:r>
      <w:r w:rsidR="0012502F">
        <w:rPr>
          <w:rFonts w:hint="eastAsia"/>
        </w:rPr>
        <w:t xml:space="preserve"> and setting optim.minimize </w:t>
      </w:r>
      <w:r w:rsidR="00A45E9F" w:rsidRPr="00A45E9F">
        <w:t>parameter</w:t>
      </w:r>
      <w:r w:rsidR="00A45E9F">
        <w:rPr>
          <w:rFonts w:hint="eastAsia"/>
        </w:rPr>
        <w:t>s</w:t>
      </w:r>
      <w:r w:rsidR="00A45E9F" w:rsidRPr="00A45E9F">
        <w:rPr>
          <w:rFonts w:hint="eastAsia"/>
        </w:rPr>
        <w:t xml:space="preserve"> </w:t>
      </w:r>
      <w:r w:rsidR="0012502F">
        <w:rPr>
          <w:rFonts w:hint="eastAsia"/>
        </w:rPr>
        <w:t xml:space="preserve">include model = model function , data = data function , </w:t>
      </w:r>
      <w:r w:rsidR="0012502F" w:rsidRPr="0012502F">
        <w:t>algo=tpe.suggest</w:t>
      </w:r>
      <w:r w:rsidR="0012502F">
        <w:rPr>
          <w:rFonts w:hint="eastAsia"/>
        </w:rPr>
        <w:t xml:space="preserve"> , </w:t>
      </w:r>
      <w:r w:rsidR="0012502F" w:rsidRPr="0012502F">
        <w:t>max_evals</w:t>
      </w:r>
      <w:r w:rsidR="0012502F">
        <w:rPr>
          <w:rFonts w:hint="eastAsia"/>
        </w:rPr>
        <w:t xml:space="preserve"> = how many time do you want to run , </w:t>
      </w:r>
      <w:r w:rsidR="0012502F">
        <w:t xml:space="preserve">trials=Trials() and </w:t>
      </w:r>
      <w:r w:rsidR="0012502F" w:rsidRPr="0012502F">
        <w:t>notebook_name</w:t>
      </w:r>
      <w:r w:rsidR="0012502F">
        <w:rPr>
          <w:rFonts w:hint="eastAsia"/>
        </w:rPr>
        <w:t xml:space="preserve"> </w:t>
      </w:r>
      <w:r w:rsidR="0012502F" w:rsidRPr="0012502F">
        <w:t>=</w:t>
      </w:r>
      <w:r w:rsidR="0012502F">
        <w:rPr>
          <w:rFonts w:hint="eastAsia"/>
        </w:rPr>
        <w:t xml:space="preserve"> your jupyter notebook title name.</w:t>
      </w:r>
    </w:p>
    <w:p w14:paraId="39BEB871" w14:textId="77777777" w:rsidR="00B91F8C" w:rsidRDefault="000A35C1" w:rsidP="003B2934">
      <w:pPr>
        <w:pStyle w:val="a7"/>
        <w:numPr>
          <w:ilvl w:val="0"/>
          <w:numId w:val="9"/>
        </w:numPr>
        <w:ind w:leftChars="0"/>
      </w:pPr>
      <w:r>
        <w:t>R</w:t>
      </w:r>
      <w:r>
        <w:rPr>
          <w:rFonts w:hint="eastAsia"/>
        </w:rPr>
        <w:t xml:space="preserve">unning step 1 and 2 </w:t>
      </w:r>
      <w:r w:rsidR="00A134AE">
        <w:rPr>
          <w:rFonts w:hint="eastAsia"/>
        </w:rPr>
        <w:t>and will get best run and best_model</w:t>
      </w:r>
    </w:p>
    <w:p w14:paraId="64B696EC" w14:textId="77777777" w:rsidR="000A35C1" w:rsidRDefault="00A134AE" w:rsidP="003B2934">
      <w:pPr>
        <w:pStyle w:val="a7"/>
        <w:numPr>
          <w:ilvl w:val="0"/>
          <w:numId w:val="9"/>
        </w:numPr>
        <w:ind w:leftChars="0"/>
      </w:pPr>
      <w:r>
        <w:t>P</w:t>
      </w:r>
      <w:r>
        <w:rPr>
          <w:rFonts w:hint="eastAsia"/>
        </w:rPr>
        <w:t xml:space="preserve">redict next </w:t>
      </w:r>
      <w:r w:rsidR="00877CF8">
        <w:rPr>
          <w:rFonts w:hint="eastAsia"/>
        </w:rPr>
        <w:t>n</w:t>
      </w:r>
      <w:r>
        <w:rPr>
          <w:rFonts w:hint="eastAsia"/>
        </w:rPr>
        <w:t xml:space="preserve"> days measure</w:t>
      </w:r>
      <w:r w:rsidR="00877CF8">
        <w:rPr>
          <w:rFonts w:hint="eastAsia"/>
        </w:rPr>
        <w:t xml:space="preserve"> everyday</w:t>
      </w:r>
      <w:r>
        <w:rPr>
          <w:rFonts w:hint="eastAsia"/>
        </w:rPr>
        <w:t xml:space="preserve"> with test data by best model</w:t>
      </w:r>
    </w:p>
    <w:p w14:paraId="4BC8CDB3" w14:textId="77777777" w:rsidR="00A134AE" w:rsidRPr="0012502F" w:rsidRDefault="00A134AE" w:rsidP="003B2934">
      <w:pPr>
        <w:pStyle w:val="a7"/>
        <w:numPr>
          <w:ilvl w:val="0"/>
          <w:numId w:val="9"/>
        </w:numPr>
        <w:ind w:leftChars="0"/>
      </w:pPr>
      <w:r>
        <w:t>C</w:t>
      </w:r>
      <w:r>
        <w:rPr>
          <w:rFonts w:hint="eastAsia"/>
        </w:rPr>
        <w:t xml:space="preserve">ompute and </w:t>
      </w:r>
      <w:r w:rsidR="00AE3362">
        <w:rPr>
          <w:rFonts w:hint="eastAsia"/>
        </w:rPr>
        <w:t xml:space="preserve">print </w:t>
      </w:r>
      <w:r>
        <w:rPr>
          <w:rFonts w:hint="eastAsia"/>
        </w:rPr>
        <w:t>MAPE and RMSE by prediction and test_label</w:t>
      </w:r>
    </w:p>
    <w:p w14:paraId="7188306E" w14:textId="77777777" w:rsidR="00B91F8C" w:rsidRDefault="00B91F8C" w:rsidP="00B91F8C"/>
    <w:p w14:paraId="10B6D517" w14:textId="77777777" w:rsidR="002C175C" w:rsidRDefault="00A134AE">
      <w:pPr>
        <w:rPr>
          <w:rFonts w:ascii="Arial" w:hAnsi="Arial" w:cs="Arial"/>
          <w:color w:val="000000"/>
          <w:shd w:val="clear" w:color="auto" w:fill="FFFFFF"/>
        </w:rPr>
      </w:pPr>
      <w:r>
        <w:rPr>
          <w:rFonts w:ascii="Arial" w:hAnsi="Arial" w:cs="Arial"/>
          <w:color w:val="000000"/>
          <w:shd w:val="clear" w:color="auto" w:fill="FFFFFF"/>
        </w:rPr>
        <w:lastRenderedPageBreak/>
        <w:t>Increase</w:t>
      </w:r>
      <w:r>
        <w:rPr>
          <w:rFonts w:ascii="Arial" w:hAnsi="Arial" w:cs="Arial" w:hint="eastAsia"/>
          <w:color w:val="000000"/>
          <w:shd w:val="clear" w:color="auto" w:fill="FFFFFF"/>
        </w:rPr>
        <w:t xml:space="preserve"> model</w:t>
      </w:r>
    </w:p>
    <w:p w14:paraId="511980D6" w14:textId="77777777" w:rsidR="00A45E9F" w:rsidRDefault="00A45E9F" w:rsidP="003B2934">
      <w:pPr>
        <w:pStyle w:val="a7"/>
        <w:numPr>
          <w:ilvl w:val="0"/>
          <w:numId w:val="12"/>
        </w:numPr>
        <w:ind w:leftChars="0"/>
      </w:pPr>
      <w:r>
        <w:rPr>
          <w:rFonts w:hint="eastAsia"/>
        </w:rPr>
        <w:t>Create increase model function(</w:t>
      </w:r>
      <w:r w:rsidR="00AE3362">
        <w:rPr>
          <w:rFonts w:hint="eastAsia"/>
        </w:rPr>
        <w:t>best_</w:t>
      </w:r>
      <w:r>
        <w:rPr>
          <w:rFonts w:hint="eastAsia"/>
        </w:rPr>
        <w:t>model):</w:t>
      </w:r>
    </w:p>
    <w:p w14:paraId="5A707565" w14:textId="77777777" w:rsidR="00877CF8" w:rsidRDefault="00877CF8" w:rsidP="003B2934">
      <w:pPr>
        <w:pStyle w:val="a7"/>
        <w:numPr>
          <w:ilvl w:val="1"/>
          <w:numId w:val="12"/>
        </w:numPr>
        <w:ind w:leftChars="0"/>
      </w:pPr>
      <w:r w:rsidRPr="009D58A8">
        <w:t>Declare</w:t>
      </w:r>
      <w:r>
        <w:rPr>
          <w:rFonts w:hint="eastAsia"/>
        </w:rPr>
        <w:t xml:space="preserve"> train_data,train_label,test_data,test_label from data function</w:t>
      </w:r>
    </w:p>
    <w:p w14:paraId="275493DC" w14:textId="77777777" w:rsidR="00877CF8" w:rsidRDefault="00877CF8" w:rsidP="003B2934">
      <w:pPr>
        <w:pStyle w:val="a7"/>
        <w:numPr>
          <w:ilvl w:val="1"/>
          <w:numId w:val="12"/>
        </w:numPr>
        <w:ind w:leftChars="0"/>
      </w:pPr>
      <w:r>
        <w:t>D</w:t>
      </w:r>
      <w:r>
        <w:rPr>
          <w:rFonts w:hint="eastAsia"/>
        </w:rPr>
        <w:t xml:space="preserve">eclare </w:t>
      </w:r>
      <w:r>
        <w:t>“</w:t>
      </w:r>
      <w:r w:rsidR="00AE3362">
        <w:rPr>
          <w:rFonts w:hint="eastAsia"/>
        </w:rPr>
        <w:t>change_</w:t>
      </w:r>
      <w:r>
        <w:rPr>
          <w:rFonts w:hint="eastAsia"/>
        </w:rPr>
        <w:t>model</w:t>
      </w:r>
      <w:r>
        <w:t>”</w:t>
      </w:r>
      <w:r>
        <w:rPr>
          <w:rFonts w:hint="eastAsia"/>
        </w:rPr>
        <w:t xml:space="preserve"> = </w:t>
      </w:r>
      <w:r w:rsidRPr="00A04CD2">
        <w:t>Sequential</w:t>
      </w:r>
      <w:r>
        <w:rPr>
          <w:rFonts w:hint="eastAsia"/>
        </w:rPr>
        <w:t>()</w:t>
      </w:r>
    </w:p>
    <w:p w14:paraId="72B93589" w14:textId="77777777" w:rsidR="00A45E9F" w:rsidRDefault="00A45E9F" w:rsidP="003B2934">
      <w:pPr>
        <w:pStyle w:val="a7"/>
        <w:numPr>
          <w:ilvl w:val="1"/>
          <w:numId w:val="12"/>
        </w:numPr>
        <w:ind w:leftChars="0"/>
      </w:pPr>
      <w:r>
        <w:rPr>
          <w:rFonts w:hint="eastAsia"/>
        </w:rPr>
        <w:t xml:space="preserve">Declare </w:t>
      </w:r>
      <w:r>
        <w:t>“</w:t>
      </w:r>
      <w:r>
        <w:rPr>
          <w:rFonts w:hint="eastAsia"/>
        </w:rPr>
        <w:t>min_val_loss</w:t>
      </w:r>
      <w:r>
        <w:t>”</w:t>
      </w:r>
      <w:r w:rsidR="00877CF8">
        <w:rPr>
          <w:rFonts w:hint="eastAsia"/>
        </w:rPr>
        <w:t xml:space="preserve"> = 100</w:t>
      </w:r>
    </w:p>
    <w:p w14:paraId="4647C813" w14:textId="77777777" w:rsidR="00877CF8" w:rsidRDefault="00A134AE" w:rsidP="003B2934">
      <w:pPr>
        <w:pStyle w:val="a7"/>
        <w:numPr>
          <w:ilvl w:val="1"/>
          <w:numId w:val="12"/>
        </w:numPr>
        <w:ind w:leftChars="0"/>
      </w:pPr>
      <w:r>
        <w:t>R</w:t>
      </w:r>
      <w:r>
        <w:rPr>
          <w:rFonts w:hint="eastAsia"/>
        </w:rPr>
        <w:t>epeat n times:</w:t>
      </w:r>
    </w:p>
    <w:p w14:paraId="4AD34BC1" w14:textId="77777777" w:rsidR="00A134AE" w:rsidRDefault="00A45E9F" w:rsidP="003B2934">
      <w:pPr>
        <w:pStyle w:val="a7"/>
        <w:numPr>
          <w:ilvl w:val="2"/>
          <w:numId w:val="13"/>
        </w:numPr>
        <w:ind w:leftChars="0"/>
      </w:pPr>
      <w:r>
        <w:rPr>
          <w:rFonts w:hint="eastAsia"/>
        </w:rPr>
        <w:t xml:space="preserve">Declare </w:t>
      </w:r>
      <w:r w:rsidR="00AE3362">
        <w:rPr>
          <w:rFonts w:hint="eastAsia"/>
        </w:rPr>
        <w:t>best_model</w:t>
      </w:r>
      <w:r>
        <w:rPr>
          <w:rFonts w:hint="eastAsia"/>
        </w:rPr>
        <w:t xml:space="preserve">.fit and setting </w:t>
      </w:r>
      <w:r w:rsidRPr="00A45E9F">
        <w:t>parameter</w:t>
      </w:r>
      <w:r>
        <w:rPr>
          <w:rFonts w:hint="eastAsia"/>
        </w:rPr>
        <w:t xml:space="preserve">s include </w:t>
      </w:r>
      <w:r w:rsidR="00A134AE">
        <w:rPr>
          <w:rFonts w:hint="eastAsia"/>
        </w:rPr>
        <w:t xml:space="preserve">train_data, train_label </w:t>
      </w:r>
      <w:r w:rsidR="00A134AE" w:rsidRPr="001F4BDC">
        <w:t>validation_split</w:t>
      </w:r>
      <w:r w:rsidR="00A134AE">
        <w:rPr>
          <w:rFonts w:hint="eastAsia"/>
        </w:rPr>
        <w:t xml:space="preserve">,epochs, batch_size </w:t>
      </w:r>
      <w:r>
        <w:rPr>
          <w:rFonts w:hint="eastAsia"/>
        </w:rPr>
        <w:t>(from main run hyperas output)</w:t>
      </w:r>
      <w:r w:rsidR="00A134AE">
        <w:rPr>
          <w:rFonts w:hint="eastAsia"/>
        </w:rPr>
        <w:t>,</w:t>
      </w:r>
      <w:r>
        <w:rPr>
          <w:rFonts w:hint="eastAsia"/>
        </w:rPr>
        <w:t xml:space="preserve"> </w:t>
      </w:r>
      <w:r w:rsidR="00A134AE">
        <w:rPr>
          <w:rFonts w:hint="eastAsia"/>
        </w:rPr>
        <w:t xml:space="preserve">callback like early_stopping. </w:t>
      </w:r>
    </w:p>
    <w:p w14:paraId="270E1690" w14:textId="77777777" w:rsidR="00A134AE" w:rsidRDefault="00A45E9F" w:rsidP="003B2934">
      <w:pPr>
        <w:pStyle w:val="a7"/>
        <w:numPr>
          <w:ilvl w:val="2"/>
          <w:numId w:val="13"/>
        </w:numPr>
        <w:ind w:leftChars="0"/>
      </w:pPr>
      <w:r>
        <w:t>I</w:t>
      </w:r>
      <w:r>
        <w:rPr>
          <w:rFonts w:hint="eastAsia"/>
        </w:rPr>
        <w:t>f (</w:t>
      </w:r>
      <w:r w:rsidR="00877CF8">
        <w:rPr>
          <w:rFonts w:hint="eastAsia"/>
        </w:rPr>
        <w:t>min_val_loss &gt;min(model.history.history[</w:t>
      </w:r>
      <w:r w:rsidR="00877CF8">
        <w:t>‘</w:t>
      </w:r>
      <w:r w:rsidR="00877CF8">
        <w:rPr>
          <w:rFonts w:hint="eastAsia"/>
        </w:rPr>
        <w:t>val_loss</w:t>
      </w:r>
      <w:r w:rsidR="00877CF8">
        <w:t>’</w:t>
      </w:r>
      <w:r w:rsidR="00877CF8">
        <w:rPr>
          <w:rFonts w:hint="eastAsia"/>
        </w:rPr>
        <w:t>])</w:t>
      </w:r>
      <w:r w:rsidR="00510040">
        <w:rPr>
          <w:rFonts w:hint="eastAsia"/>
        </w:rPr>
        <w:t>)</w:t>
      </w:r>
      <w:r w:rsidR="00877CF8">
        <w:rPr>
          <w:rFonts w:hint="eastAsia"/>
        </w:rPr>
        <w:t>:</w:t>
      </w:r>
    </w:p>
    <w:p w14:paraId="628457EB" w14:textId="77777777" w:rsidR="00877CF8" w:rsidRDefault="00877CF8" w:rsidP="003B2934">
      <w:pPr>
        <w:pStyle w:val="a7"/>
        <w:numPr>
          <w:ilvl w:val="3"/>
          <w:numId w:val="13"/>
        </w:numPr>
        <w:ind w:leftChars="0"/>
      </w:pPr>
      <w:r>
        <w:t>C</w:t>
      </w:r>
      <w:r>
        <w:rPr>
          <w:rFonts w:hint="eastAsia"/>
        </w:rPr>
        <w:t>hange_model = model</w:t>
      </w:r>
    </w:p>
    <w:p w14:paraId="0A2DC8C3" w14:textId="77777777" w:rsidR="00877CF8" w:rsidRDefault="00877CF8" w:rsidP="003B2934">
      <w:pPr>
        <w:pStyle w:val="a7"/>
        <w:numPr>
          <w:ilvl w:val="3"/>
          <w:numId w:val="13"/>
        </w:numPr>
        <w:ind w:leftChars="0"/>
      </w:pPr>
      <w:r>
        <w:t>M</w:t>
      </w:r>
      <w:r>
        <w:rPr>
          <w:rFonts w:hint="eastAsia"/>
        </w:rPr>
        <w:t>in_val_loss = min(model.history.history[</w:t>
      </w:r>
      <w:r>
        <w:t>‘</w:t>
      </w:r>
      <w:r>
        <w:rPr>
          <w:rFonts w:hint="eastAsia"/>
        </w:rPr>
        <w:t>val_loss</w:t>
      </w:r>
      <w:r>
        <w:t>’</w:t>
      </w:r>
      <w:r w:rsidR="00510040">
        <w:rPr>
          <w:rFonts w:hint="eastAsia"/>
        </w:rPr>
        <w:t>])</w:t>
      </w:r>
    </w:p>
    <w:p w14:paraId="197B9405" w14:textId="77777777" w:rsidR="00AE3362" w:rsidRPr="00AE3362" w:rsidRDefault="00AE3362" w:rsidP="00AE3362">
      <w:pPr>
        <w:pStyle w:val="a7"/>
        <w:numPr>
          <w:ilvl w:val="1"/>
          <w:numId w:val="12"/>
        </w:numPr>
        <w:ind w:leftChars="0"/>
      </w:pPr>
      <w:r w:rsidRPr="00AE3362">
        <w:t xml:space="preserve">Predict next n days measure everyday with test data by </w:t>
      </w:r>
      <w:r>
        <w:rPr>
          <w:rFonts w:hint="eastAsia"/>
        </w:rPr>
        <w:t>change_model</w:t>
      </w:r>
    </w:p>
    <w:p w14:paraId="34EA399E" w14:textId="77777777" w:rsidR="00AE3362" w:rsidRPr="00AE3362" w:rsidRDefault="00AE3362" w:rsidP="00AE3362">
      <w:pPr>
        <w:pStyle w:val="a7"/>
        <w:numPr>
          <w:ilvl w:val="1"/>
          <w:numId w:val="12"/>
        </w:numPr>
        <w:ind w:leftChars="0"/>
      </w:pPr>
      <w:r w:rsidRPr="00AE3362">
        <w:t xml:space="preserve">Compute and </w:t>
      </w:r>
      <w:r>
        <w:rPr>
          <w:rFonts w:hint="eastAsia"/>
        </w:rPr>
        <w:t>print</w:t>
      </w:r>
      <w:r w:rsidRPr="00AE3362">
        <w:t xml:space="preserve"> MAPE and RMSE by prediction</w:t>
      </w:r>
      <w:r>
        <w:rPr>
          <w:rFonts w:hint="eastAsia"/>
        </w:rPr>
        <w:t>s</w:t>
      </w:r>
      <w:r w:rsidRPr="00AE3362">
        <w:t xml:space="preserve"> and test_label</w:t>
      </w:r>
    </w:p>
    <w:p w14:paraId="18B125E9" w14:textId="77777777" w:rsidR="00877CF8" w:rsidRDefault="00AE3362" w:rsidP="003B2934">
      <w:pPr>
        <w:pStyle w:val="a7"/>
        <w:numPr>
          <w:ilvl w:val="1"/>
          <w:numId w:val="12"/>
        </w:numPr>
        <w:ind w:leftChars="0"/>
      </w:pPr>
      <w:r>
        <w:t>R</w:t>
      </w:r>
      <w:r>
        <w:rPr>
          <w:rFonts w:hint="eastAsia"/>
        </w:rPr>
        <w:t>eturn change_model and MAPE</w:t>
      </w:r>
    </w:p>
    <w:p w14:paraId="5F08285F" w14:textId="77777777" w:rsidR="00AE3362" w:rsidRDefault="00AE3362" w:rsidP="003B2934">
      <w:pPr>
        <w:pStyle w:val="a7"/>
        <w:numPr>
          <w:ilvl w:val="0"/>
          <w:numId w:val="12"/>
        </w:numPr>
        <w:ind w:leftChars="0"/>
      </w:pPr>
      <w:r>
        <w:t>R</w:t>
      </w:r>
      <w:r>
        <w:rPr>
          <w:rFonts w:hint="eastAsia"/>
        </w:rPr>
        <w:t xml:space="preserve">un Step 1 with best_model which is from </w:t>
      </w:r>
      <w:r w:rsidRPr="00AE3362">
        <w:t>Main run</w:t>
      </w:r>
      <w:r>
        <w:rPr>
          <w:rFonts w:hint="eastAsia"/>
        </w:rPr>
        <w:t>.</w:t>
      </w:r>
    </w:p>
    <w:sectPr w:rsidR="00AE3362" w:rsidSect="00EC2F5B">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975AD" w14:textId="77777777" w:rsidR="004C3FEC" w:rsidRDefault="004C3FEC" w:rsidP="002C175C">
      <w:r>
        <w:separator/>
      </w:r>
    </w:p>
  </w:endnote>
  <w:endnote w:type="continuationSeparator" w:id="0">
    <w:p w14:paraId="40118576" w14:textId="77777777" w:rsidR="004C3FEC" w:rsidRDefault="004C3FEC" w:rsidP="002C1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1DFAA3" w14:textId="77777777" w:rsidR="004C3FEC" w:rsidRDefault="004C3FEC" w:rsidP="002C175C">
      <w:r>
        <w:separator/>
      </w:r>
    </w:p>
  </w:footnote>
  <w:footnote w:type="continuationSeparator" w:id="0">
    <w:p w14:paraId="1FF39528" w14:textId="77777777" w:rsidR="004C3FEC" w:rsidRDefault="004C3FEC" w:rsidP="002C1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2EF2"/>
    <w:multiLevelType w:val="hybridMultilevel"/>
    <w:tmpl w:val="88E683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1E02261"/>
    <w:multiLevelType w:val="hybridMultilevel"/>
    <w:tmpl w:val="40E0611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495730F"/>
    <w:multiLevelType w:val="hybridMultilevel"/>
    <w:tmpl w:val="B8004C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62D2D00"/>
    <w:multiLevelType w:val="hybridMultilevel"/>
    <w:tmpl w:val="2F5E9ED2"/>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8456596"/>
    <w:multiLevelType w:val="hybridMultilevel"/>
    <w:tmpl w:val="3350F4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A92269E"/>
    <w:multiLevelType w:val="hybridMultilevel"/>
    <w:tmpl w:val="7D607192"/>
    <w:lvl w:ilvl="0" w:tplc="04090003">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0B4201E8"/>
    <w:multiLevelType w:val="hybridMultilevel"/>
    <w:tmpl w:val="2842EEC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0E410221"/>
    <w:multiLevelType w:val="hybridMultilevel"/>
    <w:tmpl w:val="CB120130"/>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1DE2B8B"/>
    <w:multiLevelType w:val="hybridMultilevel"/>
    <w:tmpl w:val="00BC7918"/>
    <w:lvl w:ilvl="0" w:tplc="F418ED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2CC5203"/>
    <w:multiLevelType w:val="hybridMultilevel"/>
    <w:tmpl w:val="FEC6B6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7024B95"/>
    <w:multiLevelType w:val="hybridMultilevel"/>
    <w:tmpl w:val="9648B1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1" w15:restartNumberingAfterBreak="0">
    <w:nsid w:val="195C0308"/>
    <w:multiLevelType w:val="hybridMultilevel"/>
    <w:tmpl w:val="3808035E"/>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B7760E1"/>
    <w:multiLevelType w:val="hybridMultilevel"/>
    <w:tmpl w:val="C01ECE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BD02E2A"/>
    <w:multiLevelType w:val="hybridMultilevel"/>
    <w:tmpl w:val="5274B26E"/>
    <w:lvl w:ilvl="0" w:tplc="C2C6E044">
      <w:start w:val="1"/>
      <w:numFmt w:val="decimal"/>
      <w:lvlText w:val="%1."/>
      <w:lvlJc w:val="left"/>
      <w:pPr>
        <w:ind w:left="360" w:hanging="360"/>
      </w:pPr>
      <w:rPr>
        <w:rFonts w:ascii="Arial" w:hAnsi="Arial" w:cs="Arial" w:hint="default"/>
        <w:color w:val="000000"/>
      </w:rPr>
    </w:lvl>
    <w:lvl w:ilvl="1" w:tplc="0409001B">
      <w:start w:val="1"/>
      <w:numFmt w:val="lowerRoman"/>
      <w:lvlText w:val="%2."/>
      <w:lvlJc w:val="righ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BF83029"/>
    <w:multiLevelType w:val="hybridMultilevel"/>
    <w:tmpl w:val="92D6A866"/>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1D2A0796"/>
    <w:multiLevelType w:val="hybridMultilevel"/>
    <w:tmpl w:val="681085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227F259A"/>
    <w:multiLevelType w:val="hybridMultilevel"/>
    <w:tmpl w:val="93C20C1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229A1E48"/>
    <w:multiLevelType w:val="hybridMultilevel"/>
    <w:tmpl w:val="E00CD622"/>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3715DB0"/>
    <w:multiLevelType w:val="hybridMultilevel"/>
    <w:tmpl w:val="86A29E2E"/>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3787A26"/>
    <w:multiLevelType w:val="hybridMultilevel"/>
    <w:tmpl w:val="B9708F1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248C3DF0"/>
    <w:multiLevelType w:val="hybridMultilevel"/>
    <w:tmpl w:val="E696AAF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55269A2"/>
    <w:multiLevelType w:val="hybridMultilevel"/>
    <w:tmpl w:val="78FA98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5B12C83"/>
    <w:multiLevelType w:val="hybridMultilevel"/>
    <w:tmpl w:val="C51C3B5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25BF3DA3"/>
    <w:multiLevelType w:val="hybridMultilevel"/>
    <w:tmpl w:val="CD2E1E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9073BFA"/>
    <w:multiLevelType w:val="hybridMultilevel"/>
    <w:tmpl w:val="2ED2831E"/>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96D0272"/>
    <w:multiLevelType w:val="hybridMultilevel"/>
    <w:tmpl w:val="D90E90B2"/>
    <w:lvl w:ilvl="0" w:tplc="04090001">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2B3831F1"/>
    <w:multiLevelType w:val="hybridMultilevel"/>
    <w:tmpl w:val="4A226F1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2C4F0E67"/>
    <w:multiLevelType w:val="hybridMultilevel"/>
    <w:tmpl w:val="7468583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2C8E0F01"/>
    <w:multiLevelType w:val="hybridMultilevel"/>
    <w:tmpl w:val="9C8421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9" w15:restartNumberingAfterBreak="0">
    <w:nsid w:val="2F17339B"/>
    <w:multiLevelType w:val="hybridMultilevel"/>
    <w:tmpl w:val="0984586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301F4114"/>
    <w:multiLevelType w:val="hybridMultilevel"/>
    <w:tmpl w:val="3EC0BB2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311F3598"/>
    <w:multiLevelType w:val="hybridMultilevel"/>
    <w:tmpl w:val="69BE15E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32EF4707"/>
    <w:multiLevelType w:val="hybridMultilevel"/>
    <w:tmpl w:val="3B127C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33A61B14"/>
    <w:multiLevelType w:val="hybridMultilevel"/>
    <w:tmpl w:val="244853A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3826412A"/>
    <w:multiLevelType w:val="hybridMultilevel"/>
    <w:tmpl w:val="679AEFF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8485744"/>
    <w:multiLevelType w:val="hybridMultilevel"/>
    <w:tmpl w:val="21947C3E"/>
    <w:lvl w:ilvl="0" w:tplc="04090003">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3AC83E71"/>
    <w:multiLevelType w:val="hybridMultilevel"/>
    <w:tmpl w:val="5E8A708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3ED410C4"/>
    <w:multiLevelType w:val="hybridMultilevel"/>
    <w:tmpl w:val="E21E1C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41995074"/>
    <w:multiLevelType w:val="hybridMultilevel"/>
    <w:tmpl w:val="7FCE8BF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420A3367"/>
    <w:multiLevelType w:val="hybridMultilevel"/>
    <w:tmpl w:val="5F8282D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0" w15:restartNumberingAfterBreak="0">
    <w:nsid w:val="47D44F65"/>
    <w:multiLevelType w:val="hybridMultilevel"/>
    <w:tmpl w:val="31529E3C"/>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41" w15:restartNumberingAfterBreak="0">
    <w:nsid w:val="4CBC1638"/>
    <w:multiLevelType w:val="hybridMultilevel"/>
    <w:tmpl w:val="3BAC899A"/>
    <w:lvl w:ilvl="0" w:tplc="098A4F0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514F18DB"/>
    <w:multiLevelType w:val="hybridMultilevel"/>
    <w:tmpl w:val="FA8EE694"/>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2EB524B"/>
    <w:multiLevelType w:val="hybridMultilevel"/>
    <w:tmpl w:val="A64C1E74"/>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53094EDB"/>
    <w:multiLevelType w:val="hybridMultilevel"/>
    <w:tmpl w:val="D324A630"/>
    <w:lvl w:ilvl="0" w:tplc="C2C6E044">
      <w:start w:val="1"/>
      <w:numFmt w:val="decimal"/>
      <w:lvlText w:val="%1."/>
      <w:lvlJc w:val="left"/>
      <w:pPr>
        <w:ind w:left="360" w:hanging="360"/>
      </w:pPr>
      <w:rPr>
        <w:rFonts w:ascii="Arial" w:hAnsi="Arial" w:cs="Arial" w:hint="default"/>
        <w:color w:val="000000"/>
      </w:rPr>
    </w:lvl>
    <w:lvl w:ilvl="1" w:tplc="0409001B">
      <w:start w:val="1"/>
      <w:numFmt w:val="lowerRoman"/>
      <w:lvlText w:val="%2."/>
      <w:lvlJc w:val="right"/>
      <w:pPr>
        <w:ind w:left="960" w:hanging="480"/>
      </w:pPr>
    </w:lvl>
    <w:lvl w:ilvl="2" w:tplc="04090011">
      <w:start w:val="1"/>
      <w:numFmt w:val="upperLetter"/>
      <w:lvlText w:val="%3."/>
      <w:lvlJc w:val="lef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53B33FA6"/>
    <w:multiLevelType w:val="hybridMultilevel"/>
    <w:tmpl w:val="3F8C520C"/>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54520EC5"/>
    <w:multiLevelType w:val="hybridMultilevel"/>
    <w:tmpl w:val="E15E7916"/>
    <w:lvl w:ilvl="0" w:tplc="A7DAD14C">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596254C5"/>
    <w:multiLevelType w:val="hybridMultilevel"/>
    <w:tmpl w:val="22F2E950"/>
    <w:lvl w:ilvl="0" w:tplc="83D405B2">
      <w:start w:val="1"/>
      <w:numFmt w:val="decimal"/>
      <w:lvlText w:val="%1."/>
      <w:lvlJc w:val="left"/>
      <w:pPr>
        <w:ind w:left="360" w:hanging="360"/>
      </w:pPr>
      <w:rPr>
        <w:rFonts w:hint="default"/>
      </w:rPr>
    </w:lvl>
    <w:lvl w:ilvl="1" w:tplc="0409001B">
      <w:start w:val="1"/>
      <w:numFmt w:val="lowerRoman"/>
      <w:lvlText w:val="%2."/>
      <w:lvlJc w:val="righ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597E03C2"/>
    <w:multiLevelType w:val="hybridMultilevel"/>
    <w:tmpl w:val="D9286072"/>
    <w:lvl w:ilvl="0" w:tplc="EBE2BF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5A8976B8"/>
    <w:multiLevelType w:val="hybridMultilevel"/>
    <w:tmpl w:val="9FB681C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5E873A53"/>
    <w:multiLevelType w:val="hybridMultilevel"/>
    <w:tmpl w:val="9B162F9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1" w15:restartNumberingAfterBreak="0">
    <w:nsid w:val="5F842006"/>
    <w:multiLevelType w:val="hybridMultilevel"/>
    <w:tmpl w:val="5B542F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61182CCF"/>
    <w:multiLevelType w:val="hybridMultilevel"/>
    <w:tmpl w:val="CA967CA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2117285"/>
    <w:multiLevelType w:val="hybridMultilevel"/>
    <w:tmpl w:val="49665EF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4" w15:restartNumberingAfterBreak="0">
    <w:nsid w:val="628602B0"/>
    <w:multiLevelType w:val="hybridMultilevel"/>
    <w:tmpl w:val="71F685C4"/>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5" w15:restartNumberingAfterBreak="0">
    <w:nsid w:val="65110DAC"/>
    <w:multiLevelType w:val="hybridMultilevel"/>
    <w:tmpl w:val="D90410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65972009"/>
    <w:multiLevelType w:val="hybridMultilevel"/>
    <w:tmpl w:val="C072857C"/>
    <w:lvl w:ilvl="0" w:tplc="FBEC294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664705F9"/>
    <w:multiLevelType w:val="hybridMultilevel"/>
    <w:tmpl w:val="A8400E68"/>
    <w:lvl w:ilvl="0" w:tplc="0409000F">
      <w:start w:val="1"/>
      <w:numFmt w:val="decimal"/>
      <w:lvlText w:val="%1."/>
      <w:lvlJc w:val="lef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702734A"/>
    <w:multiLevelType w:val="hybridMultilevel"/>
    <w:tmpl w:val="43B83CE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6A300145"/>
    <w:multiLevelType w:val="hybridMultilevel"/>
    <w:tmpl w:val="8B049CBC"/>
    <w:lvl w:ilvl="0" w:tplc="DC6482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6A4D5B32"/>
    <w:multiLevelType w:val="hybridMultilevel"/>
    <w:tmpl w:val="F79A7320"/>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6B420BFD"/>
    <w:multiLevelType w:val="hybridMultilevel"/>
    <w:tmpl w:val="352A11B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2" w15:restartNumberingAfterBreak="0">
    <w:nsid w:val="6BE2164B"/>
    <w:multiLevelType w:val="hybridMultilevel"/>
    <w:tmpl w:val="4ECEA35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6D6C1639"/>
    <w:multiLevelType w:val="hybridMultilevel"/>
    <w:tmpl w:val="780AA7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4" w15:restartNumberingAfterBreak="0">
    <w:nsid w:val="72A91E94"/>
    <w:multiLevelType w:val="hybridMultilevel"/>
    <w:tmpl w:val="B956C3B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78867631"/>
    <w:multiLevelType w:val="hybridMultilevel"/>
    <w:tmpl w:val="0BF2B6F0"/>
    <w:lvl w:ilvl="0" w:tplc="F418ED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7D394318"/>
    <w:multiLevelType w:val="hybridMultilevel"/>
    <w:tmpl w:val="466283F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7" w15:restartNumberingAfterBreak="0">
    <w:nsid w:val="7DCE0920"/>
    <w:multiLevelType w:val="hybridMultilevel"/>
    <w:tmpl w:val="68A86AD6"/>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7"/>
  </w:num>
  <w:num w:numId="2">
    <w:abstractNumId w:val="52"/>
  </w:num>
  <w:num w:numId="3">
    <w:abstractNumId w:val="59"/>
  </w:num>
  <w:num w:numId="4">
    <w:abstractNumId w:val="45"/>
  </w:num>
  <w:num w:numId="5">
    <w:abstractNumId w:val="3"/>
  </w:num>
  <w:num w:numId="6">
    <w:abstractNumId w:val="42"/>
  </w:num>
  <w:num w:numId="7">
    <w:abstractNumId w:val="18"/>
  </w:num>
  <w:num w:numId="8">
    <w:abstractNumId w:val="7"/>
  </w:num>
  <w:num w:numId="9">
    <w:abstractNumId w:val="48"/>
  </w:num>
  <w:num w:numId="10">
    <w:abstractNumId w:val="24"/>
  </w:num>
  <w:num w:numId="11">
    <w:abstractNumId w:val="57"/>
  </w:num>
  <w:num w:numId="12">
    <w:abstractNumId w:val="13"/>
  </w:num>
  <w:num w:numId="13">
    <w:abstractNumId w:val="44"/>
  </w:num>
  <w:num w:numId="14">
    <w:abstractNumId w:val="2"/>
  </w:num>
  <w:num w:numId="15">
    <w:abstractNumId w:val="66"/>
  </w:num>
  <w:num w:numId="16">
    <w:abstractNumId w:val="19"/>
  </w:num>
  <w:num w:numId="17">
    <w:abstractNumId w:val="23"/>
  </w:num>
  <w:num w:numId="18">
    <w:abstractNumId w:val="9"/>
  </w:num>
  <w:num w:numId="19">
    <w:abstractNumId w:val="29"/>
  </w:num>
  <w:num w:numId="20">
    <w:abstractNumId w:val="12"/>
  </w:num>
  <w:num w:numId="21">
    <w:abstractNumId w:val="11"/>
  </w:num>
  <w:num w:numId="22">
    <w:abstractNumId w:val="26"/>
  </w:num>
  <w:num w:numId="23">
    <w:abstractNumId w:val="28"/>
  </w:num>
  <w:num w:numId="24">
    <w:abstractNumId w:val="62"/>
  </w:num>
  <w:num w:numId="25">
    <w:abstractNumId w:val="14"/>
  </w:num>
  <w:num w:numId="26">
    <w:abstractNumId w:val="53"/>
  </w:num>
  <w:num w:numId="27">
    <w:abstractNumId w:val="40"/>
  </w:num>
  <w:num w:numId="28">
    <w:abstractNumId w:val="25"/>
  </w:num>
  <w:num w:numId="29">
    <w:abstractNumId w:val="16"/>
  </w:num>
  <w:num w:numId="30">
    <w:abstractNumId w:val="64"/>
  </w:num>
  <w:num w:numId="31">
    <w:abstractNumId w:val="56"/>
  </w:num>
  <w:num w:numId="32">
    <w:abstractNumId w:val="20"/>
  </w:num>
  <w:num w:numId="33">
    <w:abstractNumId w:val="4"/>
  </w:num>
  <w:num w:numId="34">
    <w:abstractNumId w:val="49"/>
  </w:num>
  <w:num w:numId="35">
    <w:abstractNumId w:val="8"/>
  </w:num>
  <w:num w:numId="36">
    <w:abstractNumId w:val="37"/>
  </w:num>
  <w:num w:numId="37">
    <w:abstractNumId w:val="50"/>
  </w:num>
  <w:num w:numId="38">
    <w:abstractNumId w:val="58"/>
  </w:num>
  <w:num w:numId="39">
    <w:abstractNumId w:val="17"/>
  </w:num>
  <w:num w:numId="40">
    <w:abstractNumId w:val="65"/>
  </w:num>
  <w:num w:numId="41">
    <w:abstractNumId w:val="33"/>
  </w:num>
  <w:num w:numId="42">
    <w:abstractNumId w:val="22"/>
  </w:num>
  <w:num w:numId="43">
    <w:abstractNumId w:val="1"/>
  </w:num>
  <w:num w:numId="44">
    <w:abstractNumId w:val="38"/>
  </w:num>
  <w:num w:numId="45">
    <w:abstractNumId w:val="43"/>
  </w:num>
  <w:num w:numId="46">
    <w:abstractNumId w:val="10"/>
  </w:num>
  <w:num w:numId="47">
    <w:abstractNumId w:val="15"/>
  </w:num>
  <w:num w:numId="48">
    <w:abstractNumId w:val="5"/>
  </w:num>
  <w:num w:numId="49">
    <w:abstractNumId w:val="36"/>
  </w:num>
  <w:num w:numId="50">
    <w:abstractNumId w:val="67"/>
  </w:num>
  <w:num w:numId="51">
    <w:abstractNumId w:val="51"/>
  </w:num>
  <w:num w:numId="52">
    <w:abstractNumId w:val="54"/>
  </w:num>
  <w:num w:numId="53">
    <w:abstractNumId w:val="30"/>
  </w:num>
  <w:num w:numId="54">
    <w:abstractNumId w:val="61"/>
  </w:num>
  <w:num w:numId="55">
    <w:abstractNumId w:val="63"/>
  </w:num>
  <w:num w:numId="56">
    <w:abstractNumId w:val="27"/>
  </w:num>
  <w:num w:numId="57">
    <w:abstractNumId w:val="55"/>
  </w:num>
  <w:num w:numId="58">
    <w:abstractNumId w:val="41"/>
  </w:num>
  <w:num w:numId="59">
    <w:abstractNumId w:val="0"/>
  </w:num>
  <w:num w:numId="60">
    <w:abstractNumId w:val="34"/>
  </w:num>
  <w:num w:numId="61">
    <w:abstractNumId w:val="6"/>
  </w:num>
  <w:num w:numId="62">
    <w:abstractNumId w:val="35"/>
  </w:num>
  <w:num w:numId="63">
    <w:abstractNumId w:val="21"/>
  </w:num>
  <w:num w:numId="64">
    <w:abstractNumId w:val="31"/>
  </w:num>
  <w:num w:numId="65">
    <w:abstractNumId w:val="46"/>
  </w:num>
  <w:num w:numId="66">
    <w:abstractNumId w:val="60"/>
  </w:num>
  <w:num w:numId="67">
    <w:abstractNumId w:val="39"/>
  </w:num>
  <w:num w:numId="68">
    <w:abstractNumId w:val="32"/>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C. Hsu">
    <w15:presenceInfo w15:providerId="Windows Live" w15:userId="f70c6722a288a8cf"/>
  </w15:person>
  <w15:person w15:author="Demon">
    <w15:presenceInfo w15:providerId="None" w15:userId="De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trackRevision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0DE1"/>
    <w:rsid w:val="00006129"/>
    <w:rsid w:val="000174A3"/>
    <w:rsid w:val="00017ECE"/>
    <w:rsid w:val="000223C6"/>
    <w:rsid w:val="00023971"/>
    <w:rsid w:val="000239A0"/>
    <w:rsid w:val="000242F6"/>
    <w:rsid w:val="000245FD"/>
    <w:rsid w:val="00030D05"/>
    <w:rsid w:val="000317FB"/>
    <w:rsid w:val="00032FBF"/>
    <w:rsid w:val="00040A25"/>
    <w:rsid w:val="00042E6F"/>
    <w:rsid w:val="000449F2"/>
    <w:rsid w:val="00044CE9"/>
    <w:rsid w:val="000606E2"/>
    <w:rsid w:val="0006122F"/>
    <w:rsid w:val="00062384"/>
    <w:rsid w:val="00083D51"/>
    <w:rsid w:val="00094C5E"/>
    <w:rsid w:val="000A06F4"/>
    <w:rsid w:val="000A35C1"/>
    <w:rsid w:val="000B0772"/>
    <w:rsid w:val="000C0884"/>
    <w:rsid w:val="000C3823"/>
    <w:rsid w:val="000C7C5A"/>
    <w:rsid w:val="000D64B8"/>
    <w:rsid w:val="000E2480"/>
    <w:rsid w:val="000E517B"/>
    <w:rsid w:val="000E7DBC"/>
    <w:rsid w:val="00110993"/>
    <w:rsid w:val="00112F21"/>
    <w:rsid w:val="0012502F"/>
    <w:rsid w:val="00125B8E"/>
    <w:rsid w:val="001340C5"/>
    <w:rsid w:val="00137DFD"/>
    <w:rsid w:val="00181945"/>
    <w:rsid w:val="00187BBA"/>
    <w:rsid w:val="00187D10"/>
    <w:rsid w:val="00193736"/>
    <w:rsid w:val="001A08F7"/>
    <w:rsid w:val="001A1B61"/>
    <w:rsid w:val="001A5FB3"/>
    <w:rsid w:val="001B1F81"/>
    <w:rsid w:val="001B2BF7"/>
    <w:rsid w:val="001B6E99"/>
    <w:rsid w:val="001C72CE"/>
    <w:rsid w:val="001C7900"/>
    <w:rsid w:val="001C7C31"/>
    <w:rsid w:val="001D50BC"/>
    <w:rsid w:val="001E5591"/>
    <w:rsid w:val="001F4BDC"/>
    <w:rsid w:val="001F756D"/>
    <w:rsid w:val="002041A2"/>
    <w:rsid w:val="002054D6"/>
    <w:rsid w:val="00210500"/>
    <w:rsid w:val="00226F72"/>
    <w:rsid w:val="002305AE"/>
    <w:rsid w:val="00253B3D"/>
    <w:rsid w:val="00253ED3"/>
    <w:rsid w:val="0025515E"/>
    <w:rsid w:val="00260FEC"/>
    <w:rsid w:val="002640B3"/>
    <w:rsid w:val="002645B1"/>
    <w:rsid w:val="00273B99"/>
    <w:rsid w:val="00274295"/>
    <w:rsid w:val="00274A73"/>
    <w:rsid w:val="002A6F92"/>
    <w:rsid w:val="002B07B3"/>
    <w:rsid w:val="002B4722"/>
    <w:rsid w:val="002B7C6B"/>
    <w:rsid w:val="002C175C"/>
    <w:rsid w:val="002C302E"/>
    <w:rsid w:val="002D7D92"/>
    <w:rsid w:val="002E28FA"/>
    <w:rsid w:val="002E5930"/>
    <w:rsid w:val="002F6B61"/>
    <w:rsid w:val="00304FC2"/>
    <w:rsid w:val="003112A0"/>
    <w:rsid w:val="0032539E"/>
    <w:rsid w:val="0032598A"/>
    <w:rsid w:val="00336B6B"/>
    <w:rsid w:val="003408D2"/>
    <w:rsid w:val="00347DA4"/>
    <w:rsid w:val="00350B14"/>
    <w:rsid w:val="00354307"/>
    <w:rsid w:val="003601E3"/>
    <w:rsid w:val="0036272B"/>
    <w:rsid w:val="003643D1"/>
    <w:rsid w:val="00365708"/>
    <w:rsid w:val="00366020"/>
    <w:rsid w:val="00367965"/>
    <w:rsid w:val="00380B18"/>
    <w:rsid w:val="003824B2"/>
    <w:rsid w:val="00390A81"/>
    <w:rsid w:val="00390DE1"/>
    <w:rsid w:val="00391473"/>
    <w:rsid w:val="003A1804"/>
    <w:rsid w:val="003A1AB3"/>
    <w:rsid w:val="003A6F37"/>
    <w:rsid w:val="003B2934"/>
    <w:rsid w:val="003B2D59"/>
    <w:rsid w:val="003B38A9"/>
    <w:rsid w:val="003B4256"/>
    <w:rsid w:val="003C4E40"/>
    <w:rsid w:val="003C5215"/>
    <w:rsid w:val="003D0732"/>
    <w:rsid w:val="003E24E8"/>
    <w:rsid w:val="003E5B24"/>
    <w:rsid w:val="003F17F7"/>
    <w:rsid w:val="003F207D"/>
    <w:rsid w:val="00400312"/>
    <w:rsid w:val="00400EF9"/>
    <w:rsid w:val="004021AC"/>
    <w:rsid w:val="004039AA"/>
    <w:rsid w:val="0041408D"/>
    <w:rsid w:val="00415DE4"/>
    <w:rsid w:val="0042185E"/>
    <w:rsid w:val="004260D9"/>
    <w:rsid w:val="004273D8"/>
    <w:rsid w:val="004274CB"/>
    <w:rsid w:val="00437CF8"/>
    <w:rsid w:val="00441251"/>
    <w:rsid w:val="00441D88"/>
    <w:rsid w:val="00442A5B"/>
    <w:rsid w:val="004520E0"/>
    <w:rsid w:val="00457763"/>
    <w:rsid w:val="00467A74"/>
    <w:rsid w:val="00476725"/>
    <w:rsid w:val="00482F32"/>
    <w:rsid w:val="00486B53"/>
    <w:rsid w:val="0049131E"/>
    <w:rsid w:val="004B4BE2"/>
    <w:rsid w:val="004C039F"/>
    <w:rsid w:val="004C0D19"/>
    <w:rsid w:val="004C3FEC"/>
    <w:rsid w:val="004D27E7"/>
    <w:rsid w:val="00502441"/>
    <w:rsid w:val="005058CC"/>
    <w:rsid w:val="00506BFB"/>
    <w:rsid w:val="00510040"/>
    <w:rsid w:val="00530B77"/>
    <w:rsid w:val="00532128"/>
    <w:rsid w:val="005459EC"/>
    <w:rsid w:val="00550D7F"/>
    <w:rsid w:val="005602A6"/>
    <w:rsid w:val="00560754"/>
    <w:rsid w:val="005665B5"/>
    <w:rsid w:val="005665FC"/>
    <w:rsid w:val="00566CEF"/>
    <w:rsid w:val="00572D34"/>
    <w:rsid w:val="00582686"/>
    <w:rsid w:val="00585FC2"/>
    <w:rsid w:val="0058750A"/>
    <w:rsid w:val="005A5144"/>
    <w:rsid w:val="005C31BF"/>
    <w:rsid w:val="005C4649"/>
    <w:rsid w:val="005D47C3"/>
    <w:rsid w:val="005D5953"/>
    <w:rsid w:val="005E5869"/>
    <w:rsid w:val="005F31BE"/>
    <w:rsid w:val="00605441"/>
    <w:rsid w:val="006134B4"/>
    <w:rsid w:val="00613EC9"/>
    <w:rsid w:val="00614491"/>
    <w:rsid w:val="0061641F"/>
    <w:rsid w:val="0062402B"/>
    <w:rsid w:val="0062634E"/>
    <w:rsid w:val="00627CC5"/>
    <w:rsid w:val="0063610B"/>
    <w:rsid w:val="00643F61"/>
    <w:rsid w:val="006511EE"/>
    <w:rsid w:val="0066210A"/>
    <w:rsid w:val="0067035C"/>
    <w:rsid w:val="00687049"/>
    <w:rsid w:val="006874CC"/>
    <w:rsid w:val="00690006"/>
    <w:rsid w:val="006939F5"/>
    <w:rsid w:val="0069555D"/>
    <w:rsid w:val="006970B6"/>
    <w:rsid w:val="00697F8B"/>
    <w:rsid w:val="006A2B73"/>
    <w:rsid w:val="006C040A"/>
    <w:rsid w:val="006C399D"/>
    <w:rsid w:val="006C49CF"/>
    <w:rsid w:val="006D39A7"/>
    <w:rsid w:val="006D5C8E"/>
    <w:rsid w:val="006E734D"/>
    <w:rsid w:val="007101D4"/>
    <w:rsid w:val="00710A95"/>
    <w:rsid w:val="007112B3"/>
    <w:rsid w:val="007209F7"/>
    <w:rsid w:val="007310F3"/>
    <w:rsid w:val="0073502F"/>
    <w:rsid w:val="00735C4E"/>
    <w:rsid w:val="007439B0"/>
    <w:rsid w:val="00746174"/>
    <w:rsid w:val="00746E55"/>
    <w:rsid w:val="00750BF9"/>
    <w:rsid w:val="00766060"/>
    <w:rsid w:val="00775628"/>
    <w:rsid w:val="00776351"/>
    <w:rsid w:val="00784C2B"/>
    <w:rsid w:val="0078567E"/>
    <w:rsid w:val="0079434F"/>
    <w:rsid w:val="007A4C2B"/>
    <w:rsid w:val="007A6768"/>
    <w:rsid w:val="007B1C88"/>
    <w:rsid w:val="007C024B"/>
    <w:rsid w:val="007C0F9D"/>
    <w:rsid w:val="007C347C"/>
    <w:rsid w:val="007D6740"/>
    <w:rsid w:val="007E50AC"/>
    <w:rsid w:val="007F05AF"/>
    <w:rsid w:val="007F67BB"/>
    <w:rsid w:val="00825768"/>
    <w:rsid w:val="00831694"/>
    <w:rsid w:val="00832F33"/>
    <w:rsid w:val="00840941"/>
    <w:rsid w:val="0085604F"/>
    <w:rsid w:val="00856DCB"/>
    <w:rsid w:val="008577EE"/>
    <w:rsid w:val="00860D95"/>
    <w:rsid w:val="00860EA4"/>
    <w:rsid w:val="00862B94"/>
    <w:rsid w:val="008631F7"/>
    <w:rsid w:val="0086358D"/>
    <w:rsid w:val="0086378C"/>
    <w:rsid w:val="008671F9"/>
    <w:rsid w:val="00872D23"/>
    <w:rsid w:val="0087426E"/>
    <w:rsid w:val="00877CF8"/>
    <w:rsid w:val="008817FD"/>
    <w:rsid w:val="008876E4"/>
    <w:rsid w:val="0089063E"/>
    <w:rsid w:val="00893318"/>
    <w:rsid w:val="008B41E8"/>
    <w:rsid w:val="008B622C"/>
    <w:rsid w:val="008C534E"/>
    <w:rsid w:val="008E2934"/>
    <w:rsid w:val="008E3C50"/>
    <w:rsid w:val="008E554F"/>
    <w:rsid w:val="008F4546"/>
    <w:rsid w:val="008F5FDF"/>
    <w:rsid w:val="00912EC7"/>
    <w:rsid w:val="00923895"/>
    <w:rsid w:val="009345B8"/>
    <w:rsid w:val="00935CF5"/>
    <w:rsid w:val="00944822"/>
    <w:rsid w:val="00944DA0"/>
    <w:rsid w:val="00971590"/>
    <w:rsid w:val="009719A2"/>
    <w:rsid w:val="00991232"/>
    <w:rsid w:val="0099777E"/>
    <w:rsid w:val="009A1B65"/>
    <w:rsid w:val="009A7A7B"/>
    <w:rsid w:val="009C789B"/>
    <w:rsid w:val="009D2975"/>
    <w:rsid w:val="009D58A8"/>
    <w:rsid w:val="009E3610"/>
    <w:rsid w:val="009E72F1"/>
    <w:rsid w:val="009F37F5"/>
    <w:rsid w:val="00A04CD2"/>
    <w:rsid w:val="00A12452"/>
    <w:rsid w:val="00A134AE"/>
    <w:rsid w:val="00A25636"/>
    <w:rsid w:val="00A2601E"/>
    <w:rsid w:val="00A37635"/>
    <w:rsid w:val="00A42941"/>
    <w:rsid w:val="00A4354F"/>
    <w:rsid w:val="00A45E9F"/>
    <w:rsid w:val="00A47971"/>
    <w:rsid w:val="00A53A5B"/>
    <w:rsid w:val="00A56139"/>
    <w:rsid w:val="00A623D7"/>
    <w:rsid w:val="00A71B54"/>
    <w:rsid w:val="00A71BF4"/>
    <w:rsid w:val="00A731E8"/>
    <w:rsid w:val="00A7656E"/>
    <w:rsid w:val="00A823CE"/>
    <w:rsid w:val="00A86547"/>
    <w:rsid w:val="00A900B0"/>
    <w:rsid w:val="00A901D1"/>
    <w:rsid w:val="00A97BD5"/>
    <w:rsid w:val="00AA166F"/>
    <w:rsid w:val="00AA4055"/>
    <w:rsid w:val="00AC2F1E"/>
    <w:rsid w:val="00AC3A1F"/>
    <w:rsid w:val="00AC4E7E"/>
    <w:rsid w:val="00AC7211"/>
    <w:rsid w:val="00AE1F6B"/>
    <w:rsid w:val="00AE2253"/>
    <w:rsid w:val="00AE3362"/>
    <w:rsid w:val="00AE762C"/>
    <w:rsid w:val="00AF2D98"/>
    <w:rsid w:val="00B20F71"/>
    <w:rsid w:val="00B210C1"/>
    <w:rsid w:val="00B30C01"/>
    <w:rsid w:val="00B30C4E"/>
    <w:rsid w:val="00B4721D"/>
    <w:rsid w:val="00B51D86"/>
    <w:rsid w:val="00B53D48"/>
    <w:rsid w:val="00B640F5"/>
    <w:rsid w:val="00B74E5A"/>
    <w:rsid w:val="00B801FE"/>
    <w:rsid w:val="00B8069C"/>
    <w:rsid w:val="00B87675"/>
    <w:rsid w:val="00B87ABC"/>
    <w:rsid w:val="00B909BD"/>
    <w:rsid w:val="00B91F45"/>
    <w:rsid w:val="00B91F8C"/>
    <w:rsid w:val="00B941A4"/>
    <w:rsid w:val="00B95BF2"/>
    <w:rsid w:val="00BA6051"/>
    <w:rsid w:val="00BB3AA8"/>
    <w:rsid w:val="00BB4477"/>
    <w:rsid w:val="00BB76E0"/>
    <w:rsid w:val="00BC64D5"/>
    <w:rsid w:val="00BC7482"/>
    <w:rsid w:val="00BD3C5F"/>
    <w:rsid w:val="00BD6ADA"/>
    <w:rsid w:val="00C16677"/>
    <w:rsid w:val="00C24C1D"/>
    <w:rsid w:val="00C256D2"/>
    <w:rsid w:val="00C27140"/>
    <w:rsid w:val="00C27554"/>
    <w:rsid w:val="00C3329E"/>
    <w:rsid w:val="00C37108"/>
    <w:rsid w:val="00C41A16"/>
    <w:rsid w:val="00C465FA"/>
    <w:rsid w:val="00C55F38"/>
    <w:rsid w:val="00C83F2E"/>
    <w:rsid w:val="00C84F8B"/>
    <w:rsid w:val="00C94EE5"/>
    <w:rsid w:val="00CA1D97"/>
    <w:rsid w:val="00CA54E8"/>
    <w:rsid w:val="00CA6D5A"/>
    <w:rsid w:val="00CC554C"/>
    <w:rsid w:val="00CD7BE9"/>
    <w:rsid w:val="00D113B0"/>
    <w:rsid w:val="00D44181"/>
    <w:rsid w:val="00D45FD1"/>
    <w:rsid w:val="00D4796B"/>
    <w:rsid w:val="00D562A5"/>
    <w:rsid w:val="00D60F51"/>
    <w:rsid w:val="00D90270"/>
    <w:rsid w:val="00D93BF8"/>
    <w:rsid w:val="00DB50AB"/>
    <w:rsid w:val="00DB5E9D"/>
    <w:rsid w:val="00DD3AD1"/>
    <w:rsid w:val="00DD4CC6"/>
    <w:rsid w:val="00DD5EC2"/>
    <w:rsid w:val="00DE1677"/>
    <w:rsid w:val="00DE3F36"/>
    <w:rsid w:val="00DF5C4E"/>
    <w:rsid w:val="00E027D6"/>
    <w:rsid w:val="00E06498"/>
    <w:rsid w:val="00E10A6A"/>
    <w:rsid w:val="00E12E2E"/>
    <w:rsid w:val="00E16940"/>
    <w:rsid w:val="00E17BEC"/>
    <w:rsid w:val="00E20F86"/>
    <w:rsid w:val="00E2361D"/>
    <w:rsid w:val="00E23EFF"/>
    <w:rsid w:val="00E266BE"/>
    <w:rsid w:val="00E27DF0"/>
    <w:rsid w:val="00E32AA4"/>
    <w:rsid w:val="00E33EDD"/>
    <w:rsid w:val="00E63743"/>
    <w:rsid w:val="00E72D30"/>
    <w:rsid w:val="00E74DB2"/>
    <w:rsid w:val="00E77503"/>
    <w:rsid w:val="00E82356"/>
    <w:rsid w:val="00EA068B"/>
    <w:rsid w:val="00EA418D"/>
    <w:rsid w:val="00EA4635"/>
    <w:rsid w:val="00EB5E20"/>
    <w:rsid w:val="00EC2F5B"/>
    <w:rsid w:val="00ED17CB"/>
    <w:rsid w:val="00ED2299"/>
    <w:rsid w:val="00ED2403"/>
    <w:rsid w:val="00ED6D08"/>
    <w:rsid w:val="00EF37BF"/>
    <w:rsid w:val="00F00D9D"/>
    <w:rsid w:val="00F019D2"/>
    <w:rsid w:val="00F04351"/>
    <w:rsid w:val="00F07F8D"/>
    <w:rsid w:val="00F15886"/>
    <w:rsid w:val="00F24E55"/>
    <w:rsid w:val="00F26ACB"/>
    <w:rsid w:val="00F356AB"/>
    <w:rsid w:val="00F35CCD"/>
    <w:rsid w:val="00F36B8D"/>
    <w:rsid w:val="00F36F61"/>
    <w:rsid w:val="00F401AA"/>
    <w:rsid w:val="00F44E89"/>
    <w:rsid w:val="00F60677"/>
    <w:rsid w:val="00F77FF6"/>
    <w:rsid w:val="00F8570A"/>
    <w:rsid w:val="00F85EF0"/>
    <w:rsid w:val="00FA380E"/>
    <w:rsid w:val="00FA63E2"/>
    <w:rsid w:val="00FB4AB6"/>
    <w:rsid w:val="00FB5BDC"/>
    <w:rsid w:val="00FB68D0"/>
    <w:rsid w:val="00FC05EB"/>
    <w:rsid w:val="00FC1DDF"/>
    <w:rsid w:val="00FD22CE"/>
    <w:rsid w:val="00FD6D87"/>
    <w:rsid w:val="00FD7D71"/>
    <w:rsid w:val="00FF16C8"/>
    <w:rsid w:val="00FF2A48"/>
    <w:rsid w:val="00FF4984"/>
    <w:rsid w:val="00FF57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2C291"/>
  <w15:docId w15:val="{9CB3918D-057D-46BE-82FB-FBD0F6FD9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C175C"/>
    <w:pPr>
      <w:tabs>
        <w:tab w:val="center" w:pos="4153"/>
        <w:tab w:val="right" w:pos="8306"/>
      </w:tabs>
      <w:snapToGrid w:val="0"/>
    </w:pPr>
    <w:rPr>
      <w:sz w:val="20"/>
      <w:szCs w:val="20"/>
    </w:rPr>
  </w:style>
  <w:style w:type="character" w:customStyle="1" w:styleId="a4">
    <w:name w:val="頁首 字元"/>
    <w:basedOn w:val="a0"/>
    <w:link w:val="a3"/>
    <w:uiPriority w:val="99"/>
    <w:rsid w:val="002C175C"/>
    <w:rPr>
      <w:sz w:val="20"/>
      <w:szCs w:val="20"/>
    </w:rPr>
  </w:style>
  <w:style w:type="paragraph" w:styleId="a5">
    <w:name w:val="footer"/>
    <w:basedOn w:val="a"/>
    <w:link w:val="a6"/>
    <w:uiPriority w:val="99"/>
    <w:unhideWhenUsed/>
    <w:rsid w:val="002C175C"/>
    <w:pPr>
      <w:tabs>
        <w:tab w:val="center" w:pos="4153"/>
        <w:tab w:val="right" w:pos="8306"/>
      </w:tabs>
      <w:snapToGrid w:val="0"/>
    </w:pPr>
    <w:rPr>
      <w:sz w:val="20"/>
      <w:szCs w:val="20"/>
    </w:rPr>
  </w:style>
  <w:style w:type="character" w:customStyle="1" w:styleId="a6">
    <w:name w:val="頁尾 字元"/>
    <w:basedOn w:val="a0"/>
    <w:link w:val="a5"/>
    <w:uiPriority w:val="99"/>
    <w:rsid w:val="002C175C"/>
    <w:rPr>
      <w:sz w:val="20"/>
      <w:szCs w:val="20"/>
    </w:rPr>
  </w:style>
  <w:style w:type="paragraph" w:styleId="a7">
    <w:name w:val="List Paragraph"/>
    <w:basedOn w:val="a"/>
    <w:uiPriority w:val="34"/>
    <w:qFormat/>
    <w:rsid w:val="00B91F8C"/>
    <w:pPr>
      <w:ind w:leftChars="200" w:left="480"/>
    </w:pPr>
  </w:style>
  <w:style w:type="paragraph" w:styleId="a8">
    <w:name w:val="Balloon Text"/>
    <w:basedOn w:val="a"/>
    <w:link w:val="a9"/>
    <w:uiPriority w:val="99"/>
    <w:semiHidden/>
    <w:unhideWhenUsed/>
    <w:rsid w:val="00B91F8C"/>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B91F8C"/>
    <w:rPr>
      <w:rFonts w:asciiTheme="majorHAnsi" w:eastAsiaTheme="majorEastAsia" w:hAnsiTheme="majorHAnsi" w:cstheme="majorBidi"/>
      <w:sz w:val="18"/>
      <w:szCs w:val="18"/>
    </w:rPr>
  </w:style>
  <w:style w:type="table" w:styleId="aa">
    <w:name w:val="Table Grid"/>
    <w:basedOn w:val="a1"/>
    <w:uiPriority w:val="59"/>
    <w:unhideWhenUsed/>
    <w:rsid w:val="003E5B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semiHidden/>
    <w:unhideWhenUsed/>
    <w:rsid w:val="006C399D"/>
    <w:rPr>
      <w:color w:val="0000FF"/>
      <w:u w:val="single"/>
    </w:rPr>
  </w:style>
  <w:style w:type="paragraph" w:styleId="ac">
    <w:name w:val="Date"/>
    <w:basedOn w:val="a"/>
    <w:next w:val="a"/>
    <w:link w:val="ad"/>
    <w:uiPriority w:val="99"/>
    <w:semiHidden/>
    <w:unhideWhenUsed/>
    <w:rsid w:val="00B801FE"/>
    <w:pPr>
      <w:jc w:val="right"/>
    </w:pPr>
  </w:style>
  <w:style w:type="character" w:customStyle="1" w:styleId="ad">
    <w:name w:val="日期 字元"/>
    <w:basedOn w:val="a0"/>
    <w:link w:val="ac"/>
    <w:uiPriority w:val="99"/>
    <w:semiHidden/>
    <w:rsid w:val="00B801FE"/>
  </w:style>
  <w:style w:type="character" w:styleId="ae">
    <w:name w:val="Placeholder Text"/>
    <w:basedOn w:val="a0"/>
    <w:uiPriority w:val="99"/>
    <w:semiHidden/>
    <w:rsid w:val="00FF57E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91979">
      <w:bodyDiv w:val="1"/>
      <w:marLeft w:val="0"/>
      <w:marRight w:val="0"/>
      <w:marTop w:val="0"/>
      <w:marBottom w:val="0"/>
      <w:divBdr>
        <w:top w:val="none" w:sz="0" w:space="0" w:color="auto"/>
        <w:left w:val="none" w:sz="0" w:space="0" w:color="auto"/>
        <w:bottom w:val="none" w:sz="0" w:space="0" w:color="auto"/>
        <w:right w:val="none" w:sz="0" w:space="0" w:color="auto"/>
      </w:divBdr>
    </w:div>
    <w:div w:id="276526005">
      <w:bodyDiv w:val="1"/>
      <w:marLeft w:val="0"/>
      <w:marRight w:val="0"/>
      <w:marTop w:val="0"/>
      <w:marBottom w:val="0"/>
      <w:divBdr>
        <w:top w:val="none" w:sz="0" w:space="0" w:color="auto"/>
        <w:left w:val="none" w:sz="0" w:space="0" w:color="auto"/>
        <w:bottom w:val="none" w:sz="0" w:space="0" w:color="auto"/>
        <w:right w:val="none" w:sz="0" w:space="0" w:color="auto"/>
      </w:divBdr>
    </w:div>
    <w:div w:id="341008785">
      <w:bodyDiv w:val="1"/>
      <w:marLeft w:val="0"/>
      <w:marRight w:val="0"/>
      <w:marTop w:val="0"/>
      <w:marBottom w:val="0"/>
      <w:divBdr>
        <w:top w:val="none" w:sz="0" w:space="0" w:color="auto"/>
        <w:left w:val="none" w:sz="0" w:space="0" w:color="auto"/>
        <w:bottom w:val="none" w:sz="0" w:space="0" w:color="auto"/>
        <w:right w:val="none" w:sz="0" w:space="0" w:color="auto"/>
      </w:divBdr>
    </w:div>
    <w:div w:id="354036130">
      <w:bodyDiv w:val="1"/>
      <w:marLeft w:val="0"/>
      <w:marRight w:val="0"/>
      <w:marTop w:val="0"/>
      <w:marBottom w:val="0"/>
      <w:divBdr>
        <w:top w:val="none" w:sz="0" w:space="0" w:color="auto"/>
        <w:left w:val="none" w:sz="0" w:space="0" w:color="auto"/>
        <w:bottom w:val="none" w:sz="0" w:space="0" w:color="auto"/>
        <w:right w:val="none" w:sz="0" w:space="0" w:color="auto"/>
      </w:divBdr>
    </w:div>
    <w:div w:id="687025953">
      <w:bodyDiv w:val="1"/>
      <w:marLeft w:val="0"/>
      <w:marRight w:val="0"/>
      <w:marTop w:val="0"/>
      <w:marBottom w:val="0"/>
      <w:divBdr>
        <w:top w:val="none" w:sz="0" w:space="0" w:color="auto"/>
        <w:left w:val="none" w:sz="0" w:space="0" w:color="auto"/>
        <w:bottom w:val="none" w:sz="0" w:space="0" w:color="auto"/>
        <w:right w:val="none" w:sz="0" w:space="0" w:color="auto"/>
      </w:divBdr>
    </w:div>
    <w:div w:id="704477204">
      <w:bodyDiv w:val="1"/>
      <w:marLeft w:val="0"/>
      <w:marRight w:val="0"/>
      <w:marTop w:val="0"/>
      <w:marBottom w:val="0"/>
      <w:divBdr>
        <w:top w:val="none" w:sz="0" w:space="0" w:color="auto"/>
        <w:left w:val="none" w:sz="0" w:space="0" w:color="auto"/>
        <w:bottom w:val="none" w:sz="0" w:space="0" w:color="auto"/>
        <w:right w:val="none" w:sz="0" w:space="0" w:color="auto"/>
      </w:divBdr>
    </w:div>
    <w:div w:id="754129573">
      <w:bodyDiv w:val="1"/>
      <w:marLeft w:val="0"/>
      <w:marRight w:val="0"/>
      <w:marTop w:val="0"/>
      <w:marBottom w:val="0"/>
      <w:divBdr>
        <w:top w:val="none" w:sz="0" w:space="0" w:color="auto"/>
        <w:left w:val="none" w:sz="0" w:space="0" w:color="auto"/>
        <w:bottom w:val="none" w:sz="0" w:space="0" w:color="auto"/>
        <w:right w:val="none" w:sz="0" w:space="0" w:color="auto"/>
      </w:divBdr>
    </w:div>
    <w:div w:id="812409892">
      <w:bodyDiv w:val="1"/>
      <w:marLeft w:val="0"/>
      <w:marRight w:val="0"/>
      <w:marTop w:val="0"/>
      <w:marBottom w:val="0"/>
      <w:divBdr>
        <w:top w:val="none" w:sz="0" w:space="0" w:color="auto"/>
        <w:left w:val="none" w:sz="0" w:space="0" w:color="auto"/>
        <w:bottom w:val="none" w:sz="0" w:space="0" w:color="auto"/>
        <w:right w:val="none" w:sz="0" w:space="0" w:color="auto"/>
      </w:divBdr>
    </w:div>
    <w:div w:id="837430619">
      <w:bodyDiv w:val="1"/>
      <w:marLeft w:val="0"/>
      <w:marRight w:val="0"/>
      <w:marTop w:val="0"/>
      <w:marBottom w:val="0"/>
      <w:divBdr>
        <w:top w:val="none" w:sz="0" w:space="0" w:color="auto"/>
        <w:left w:val="none" w:sz="0" w:space="0" w:color="auto"/>
        <w:bottom w:val="none" w:sz="0" w:space="0" w:color="auto"/>
        <w:right w:val="none" w:sz="0" w:space="0" w:color="auto"/>
      </w:divBdr>
    </w:div>
    <w:div w:id="847329944">
      <w:bodyDiv w:val="1"/>
      <w:marLeft w:val="0"/>
      <w:marRight w:val="0"/>
      <w:marTop w:val="0"/>
      <w:marBottom w:val="0"/>
      <w:divBdr>
        <w:top w:val="none" w:sz="0" w:space="0" w:color="auto"/>
        <w:left w:val="none" w:sz="0" w:space="0" w:color="auto"/>
        <w:bottom w:val="none" w:sz="0" w:space="0" w:color="auto"/>
        <w:right w:val="none" w:sz="0" w:space="0" w:color="auto"/>
      </w:divBdr>
    </w:div>
    <w:div w:id="935940628">
      <w:bodyDiv w:val="1"/>
      <w:marLeft w:val="0"/>
      <w:marRight w:val="0"/>
      <w:marTop w:val="0"/>
      <w:marBottom w:val="0"/>
      <w:divBdr>
        <w:top w:val="none" w:sz="0" w:space="0" w:color="auto"/>
        <w:left w:val="none" w:sz="0" w:space="0" w:color="auto"/>
        <w:bottom w:val="none" w:sz="0" w:space="0" w:color="auto"/>
        <w:right w:val="none" w:sz="0" w:space="0" w:color="auto"/>
      </w:divBdr>
    </w:div>
    <w:div w:id="1021127151">
      <w:bodyDiv w:val="1"/>
      <w:marLeft w:val="0"/>
      <w:marRight w:val="0"/>
      <w:marTop w:val="0"/>
      <w:marBottom w:val="0"/>
      <w:divBdr>
        <w:top w:val="none" w:sz="0" w:space="0" w:color="auto"/>
        <w:left w:val="none" w:sz="0" w:space="0" w:color="auto"/>
        <w:bottom w:val="none" w:sz="0" w:space="0" w:color="auto"/>
        <w:right w:val="none" w:sz="0" w:space="0" w:color="auto"/>
      </w:divBdr>
    </w:div>
    <w:div w:id="1436484160">
      <w:bodyDiv w:val="1"/>
      <w:marLeft w:val="0"/>
      <w:marRight w:val="0"/>
      <w:marTop w:val="0"/>
      <w:marBottom w:val="0"/>
      <w:divBdr>
        <w:top w:val="none" w:sz="0" w:space="0" w:color="auto"/>
        <w:left w:val="none" w:sz="0" w:space="0" w:color="auto"/>
        <w:bottom w:val="none" w:sz="0" w:space="0" w:color="auto"/>
        <w:right w:val="none" w:sz="0" w:space="0" w:color="auto"/>
      </w:divBdr>
    </w:div>
    <w:div w:id="1657150554">
      <w:bodyDiv w:val="1"/>
      <w:marLeft w:val="0"/>
      <w:marRight w:val="0"/>
      <w:marTop w:val="0"/>
      <w:marBottom w:val="0"/>
      <w:divBdr>
        <w:top w:val="none" w:sz="0" w:space="0" w:color="auto"/>
        <w:left w:val="none" w:sz="0" w:space="0" w:color="auto"/>
        <w:bottom w:val="none" w:sz="0" w:space="0" w:color="auto"/>
        <w:right w:val="none" w:sz="0" w:space="0" w:color="auto"/>
      </w:divBdr>
    </w:div>
    <w:div w:id="1665431486">
      <w:bodyDiv w:val="1"/>
      <w:marLeft w:val="0"/>
      <w:marRight w:val="0"/>
      <w:marTop w:val="0"/>
      <w:marBottom w:val="0"/>
      <w:divBdr>
        <w:top w:val="none" w:sz="0" w:space="0" w:color="auto"/>
        <w:left w:val="none" w:sz="0" w:space="0" w:color="auto"/>
        <w:bottom w:val="none" w:sz="0" w:space="0" w:color="auto"/>
        <w:right w:val="none" w:sz="0" w:space="0" w:color="auto"/>
      </w:divBdr>
    </w:div>
    <w:div w:id="1721398315">
      <w:bodyDiv w:val="1"/>
      <w:marLeft w:val="0"/>
      <w:marRight w:val="0"/>
      <w:marTop w:val="0"/>
      <w:marBottom w:val="0"/>
      <w:divBdr>
        <w:top w:val="none" w:sz="0" w:space="0" w:color="auto"/>
        <w:left w:val="none" w:sz="0" w:space="0" w:color="auto"/>
        <w:bottom w:val="none" w:sz="0" w:space="0" w:color="auto"/>
        <w:right w:val="none" w:sz="0" w:space="0" w:color="auto"/>
      </w:divBdr>
    </w:div>
    <w:div w:id="1740596156">
      <w:bodyDiv w:val="1"/>
      <w:marLeft w:val="0"/>
      <w:marRight w:val="0"/>
      <w:marTop w:val="0"/>
      <w:marBottom w:val="0"/>
      <w:divBdr>
        <w:top w:val="none" w:sz="0" w:space="0" w:color="auto"/>
        <w:left w:val="none" w:sz="0" w:space="0" w:color="auto"/>
        <w:bottom w:val="none" w:sz="0" w:space="0" w:color="auto"/>
        <w:right w:val="none" w:sz="0" w:space="0" w:color="auto"/>
      </w:divBdr>
    </w:div>
    <w:div w:id="1855068780">
      <w:bodyDiv w:val="1"/>
      <w:marLeft w:val="0"/>
      <w:marRight w:val="0"/>
      <w:marTop w:val="0"/>
      <w:marBottom w:val="0"/>
      <w:divBdr>
        <w:top w:val="none" w:sz="0" w:space="0" w:color="auto"/>
        <w:left w:val="none" w:sz="0" w:space="0" w:color="auto"/>
        <w:bottom w:val="none" w:sz="0" w:space="0" w:color="auto"/>
        <w:right w:val="none" w:sz="0" w:space="0" w:color="auto"/>
      </w:divBdr>
    </w:div>
    <w:div w:id="1884438503">
      <w:bodyDiv w:val="1"/>
      <w:marLeft w:val="0"/>
      <w:marRight w:val="0"/>
      <w:marTop w:val="0"/>
      <w:marBottom w:val="0"/>
      <w:divBdr>
        <w:top w:val="none" w:sz="0" w:space="0" w:color="auto"/>
        <w:left w:val="none" w:sz="0" w:space="0" w:color="auto"/>
        <w:bottom w:val="none" w:sz="0" w:space="0" w:color="auto"/>
        <w:right w:val="none" w:sz="0" w:space="0" w:color="auto"/>
      </w:divBdr>
    </w:div>
    <w:div w:id="1978753309">
      <w:bodyDiv w:val="1"/>
      <w:marLeft w:val="0"/>
      <w:marRight w:val="0"/>
      <w:marTop w:val="0"/>
      <w:marBottom w:val="0"/>
      <w:divBdr>
        <w:top w:val="none" w:sz="0" w:space="0" w:color="auto"/>
        <w:left w:val="none" w:sz="0" w:space="0" w:color="auto"/>
        <w:bottom w:val="none" w:sz="0" w:space="0" w:color="auto"/>
        <w:right w:val="none" w:sz="0" w:space="0" w:color="auto"/>
      </w:divBdr>
    </w:div>
    <w:div w:id="2045398301">
      <w:bodyDiv w:val="1"/>
      <w:marLeft w:val="0"/>
      <w:marRight w:val="0"/>
      <w:marTop w:val="0"/>
      <w:marBottom w:val="0"/>
      <w:divBdr>
        <w:top w:val="none" w:sz="0" w:space="0" w:color="auto"/>
        <w:left w:val="none" w:sz="0" w:space="0" w:color="auto"/>
        <w:bottom w:val="none" w:sz="0" w:space="0" w:color="auto"/>
        <w:right w:val="none" w:sz="0" w:space="0" w:color="auto"/>
      </w:divBdr>
    </w:div>
    <w:div w:id="206649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yperlink" Target="https://towardsdatascience.com/deep-learning-which-loss-and-activation-functions-should-i-use-ac02f1c56aa8"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microsoft.com/office/2011/relationships/people" Target="peop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2D83DE-30E4-4035-A225-61919870D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6187</TotalTime>
  <Pages>40</Pages>
  <Words>4779</Words>
  <Characters>27246</Characters>
  <Application>Microsoft Office Word</Application>
  <DocSecurity>0</DocSecurity>
  <Lines>227</Lines>
  <Paragraphs>63</Paragraphs>
  <ScaleCrop>false</ScaleCrop>
  <Company/>
  <LinksUpToDate>false</LinksUpToDate>
  <CharactersWithSpaces>31962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Demon</cp:lastModifiedBy>
  <cp:revision>194</cp:revision>
  <dcterms:created xsi:type="dcterms:W3CDTF">2020-02-11T10:10:00Z</dcterms:created>
  <dcterms:modified xsi:type="dcterms:W3CDTF">2020-07-08T09:02:00Z</dcterms:modified>
</cp:coreProperties>
</file>